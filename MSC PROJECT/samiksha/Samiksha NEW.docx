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7D3DD0" w14:textId="59C0573D" w:rsidR="00787037" w:rsidRDefault="00787037" w:rsidP="00787037">
      <w:pPr>
        <w:spacing w:line="240" w:lineRule="auto"/>
        <w:jc w:val="center"/>
        <w:rPr>
          <w:rFonts w:ascii="Bell MT" w:hAnsi="Bell MT" w:cs="Amiri"/>
          <w:b/>
          <w:bCs/>
          <w:color w:val="FF0000"/>
          <w:sz w:val="42"/>
          <w:szCs w:val="42"/>
          <w:lang w:val="en-US"/>
        </w:rPr>
      </w:pPr>
      <w:r>
        <w:rPr>
          <w:rFonts w:ascii="Bell MT" w:hAnsi="Bell MT" w:cs="Amiri"/>
          <w:b/>
          <w:bCs/>
          <w:color w:val="FF0000"/>
          <w:sz w:val="42"/>
          <w:szCs w:val="42"/>
          <w:lang w:val="en-US"/>
        </w:rPr>
        <w:t>CLIMATE CHANGE AND NANOSCIENCE</w:t>
      </w:r>
    </w:p>
    <w:p w14:paraId="1947CC4B" w14:textId="30D52DF8" w:rsidR="00787037" w:rsidRPr="0098157F" w:rsidRDefault="00787037" w:rsidP="00787037">
      <w:pPr>
        <w:spacing w:line="240" w:lineRule="auto"/>
        <w:jc w:val="center"/>
        <w:rPr>
          <w:rFonts w:ascii="Bell MT" w:hAnsi="Bell MT" w:cs="Amiri"/>
          <w:b/>
          <w:bCs/>
          <w:color w:val="FF0000"/>
          <w:sz w:val="42"/>
          <w:szCs w:val="42"/>
          <w:lang w:val="en-US"/>
        </w:rPr>
      </w:pPr>
    </w:p>
    <w:p w14:paraId="20B93047" w14:textId="7305CB2F" w:rsidR="00787037" w:rsidRDefault="00787037" w:rsidP="00787037">
      <w:pPr>
        <w:spacing w:line="240" w:lineRule="auto"/>
        <w:rPr>
          <w:rFonts w:ascii="Amiri" w:hAnsi="Amiri" w:cs="Amiri"/>
          <w:sz w:val="28"/>
          <w:szCs w:val="28"/>
          <w:lang w:val="en-US"/>
        </w:rPr>
      </w:pPr>
      <w:r w:rsidRPr="005C6B48">
        <w:rPr>
          <w:rFonts w:ascii="Amiri" w:hAnsi="Amiri" w:cs="Amiri"/>
          <w:noProof/>
          <w:sz w:val="28"/>
          <w:szCs w:val="28"/>
          <w:lang w:bidi="hi-IN"/>
        </w:rPr>
        <w:drawing>
          <wp:anchor distT="0" distB="0" distL="114300" distR="114300" simplePos="0" relativeHeight="251661312" behindDoc="0" locked="0" layoutInCell="1" allowOverlap="1" wp14:anchorId="6595F9D0" wp14:editId="76EB51D9">
            <wp:simplePos x="0" y="0"/>
            <wp:positionH relativeFrom="margin">
              <wp:align>center</wp:align>
            </wp:positionH>
            <wp:positionV relativeFrom="paragraph">
              <wp:posOffset>7949</wp:posOffset>
            </wp:positionV>
            <wp:extent cx="1446530" cy="1465580"/>
            <wp:effectExtent l="0" t="0" r="1270" b="1270"/>
            <wp:wrapNone/>
            <wp:docPr id="1" name="Picture 1" descr="A logo of a global warm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of a global warming&#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1446530" cy="1465580"/>
                    </a:xfrm>
                    <a:prstGeom prst="rect">
                      <a:avLst/>
                    </a:prstGeom>
                  </pic:spPr>
                </pic:pic>
              </a:graphicData>
            </a:graphic>
            <wp14:sizeRelH relativeFrom="page">
              <wp14:pctWidth>0</wp14:pctWidth>
            </wp14:sizeRelH>
            <wp14:sizeRelV relativeFrom="page">
              <wp14:pctHeight>0</wp14:pctHeight>
            </wp14:sizeRelV>
          </wp:anchor>
        </w:drawing>
      </w:r>
    </w:p>
    <w:p w14:paraId="7B7DD3DA" w14:textId="3983634A" w:rsidR="00787037" w:rsidRDefault="00787037" w:rsidP="00787037">
      <w:pPr>
        <w:spacing w:line="240" w:lineRule="auto"/>
        <w:rPr>
          <w:rFonts w:ascii="Amiri" w:hAnsi="Amiri" w:cs="Amiri"/>
          <w:sz w:val="28"/>
          <w:szCs w:val="28"/>
          <w:lang w:val="en-US"/>
        </w:rPr>
      </w:pPr>
    </w:p>
    <w:p w14:paraId="25355E03" w14:textId="701A92FC" w:rsidR="00787037" w:rsidRDefault="00787037" w:rsidP="00787037">
      <w:pPr>
        <w:spacing w:before="240" w:line="240" w:lineRule="auto"/>
        <w:rPr>
          <w:rFonts w:ascii="Amiri" w:hAnsi="Amiri" w:cs="Amiri"/>
          <w:sz w:val="28"/>
          <w:szCs w:val="28"/>
          <w:lang w:val="en-US"/>
        </w:rPr>
      </w:pPr>
    </w:p>
    <w:p w14:paraId="0B6470D6" w14:textId="4E195B46" w:rsidR="00787037" w:rsidRDefault="00787037" w:rsidP="00787037">
      <w:pPr>
        <w:spacing w:before="240" w:line="240" w:lineRule="auto"/>
        <w:rPr>
          <w:rFonts w:ascii="Amiri" w:hAnsi="Amiri" w:cs="Amiri"/>
          <w:sz w:val="28"/>
          <w:szCs w:val="28"/>
          <w:lang w:val="en-US"/>
        </w:rPr>
      </w:pPr>
    </w:p>
    <w:p w14:paraId="274969C1" w14:textId="2ED02DE8" w:rsidR="00787037" w:rsidRDefault="00787037" w:rsidP="00787037">
      <w:pPr>
        <w:spacing w:before="240" w:line="240" w:lineRule="auto"/>
        <w:rPr>
          <w:rFonts w:ascii="Bell MT" w:hAnsi="Bell MT" w:cs="Amiri"/>
          <w:b/>
          <w:bCs/>
          <w:color w:val="002060"/>
          <w:sz w:val="44"/>
          <w:szCs w:val="44"/>
          <w:lang w:val="en-US"/>
        </w:rPr>
      </w:pPr>
    </w:p>
    <w:p w14:paraId="466AEACD" w14:textId="07BE724A" w:rsidR="00787037" w:rsidRDefault="00787037" w:rsidP="00787037">
      <w:pPr>
        <w:spacing w:before="240" w:line="240" w:lineRule="auto"/>
        <w:jc w:val="center"/>
        <w:rPr>
          <w:rFonts w:ascii="Bell MT" w:hAnsi="Bell MT" w:cs="Amiri"/>
          <w:b/>
          <w:bCs/>
          <w:color w:val="002060"/>
          <w:sz w:val="42"/>
          <w:szCs w:val="42"/>
          <w:lang w:val="en-US"/>
        </w:rPr>
      </w:pPr>
      <w:r w:rsidRPr="0098157F">
        <w:rPr>
          <w:rFonts w:ascii="Bell MT" w:hAnsi="Bell MT" w:cs="Amiri"/>
          <w:b/>
          <w:bCs/>
          <w:color w:val="002060"/>
          <w:sz w:val="42"/>
          <w:szCs w:val="42"/>
          <w:lang w:val="en-US"/>
        </w:rPr>
        <w:t>PROF. RAJENDRA SINGH (RAJJU BHAIYA            UNIVERSITY), PRAYAGRAJ</w:t>
      </w:r>
    </w:p>
    <w:p w14:paraId="0EBEA493" w14:textId="159086B6" w:rsidR="00787037" w:rsidRPr="00C0082F" w:rsidRDefault="00787037" w:rsidP="00787037">
      <w:pPr>
        <w:spacing w:before="240" w:line="240" w:lineRule="auto"/>
        <w:jc w:val="center"/>
        <w:rPr>
          <w:rFonts w:ascii="Bell MT" w:hAnsi="Bell MT" w:cs="Amiri"/>
          <w:b/>
          <w:bCs/>
          <w:color w:val="002060"/>
          <w:sz w:val="42"/>
          <w:szCs w:val="42"/>
          <w:lang w:val="en-US"/>
        </w:rPr>
      </w:pPr>
    </w:p>
    <w:p w14:paraId="42BC56AC" w14:textId="5EA6F1BF" w:rsidR="00787037" w:rsidRPr="00C0082F" w:rsidRDefault="00787037" w:rsidP="00194475">
      <w:pPr>
        <w:spacing w:line="240" w:lineRule="auto"/>
        <w:jc w:val="center"/>
        <w:rPr>
          <w:rFonts w:ascii="Bell MT" w:hAnsi="Bell MT" w:cs="Amiri"/>
          <w:b/>
          <w:bCs/>
          <w:color w:val="002060"/>
          <w:sz w:val="42"/>
          <w:szCs w:val="42"/>
          <w:lang w:val="en-US"/>
        </w:rPr>
      </w:pPr>
      <w:r w:rsidRPr="00816992">
        <w:rPr>
          <w:rFonts w:ascii="Bell MT" w:hAnsi="Bell MT" w:cs="Amiri"/>
          <w:b/>
          <w:bCs/>
          <w:color w:val="002060"/>
          <w:sz w:val="42"/>
          <w:szCs w:val="42"/>
          <w:lang w:val="en-US"/>
        </w:rPr>
        <w:t xml:space="preserve">HEMWATI NANDAN BAHUGUNA GOVT. PG COLLEGE </w:t>
      </w:r>
      <w:r w:rsidRPr="00816992">
        <w:rPr>
          <w:rFonts w:ascii="Bell MT" w:hAnsi="Bell MT" w:cs="Amiri"/>
          <w:b/>
          <w:bCs/>
          <w:color w:val="002060"/>
          <w:sz w:val="38"/>
          <w:szCs w:val="38"/>
          <w:lang w:val="en-US"/>
        </w:rPr>
        <w:tab/>
      </w:r>
      <w:r w:rsidRPr="00816992">
        <w:rPr>
          <w:rFonts w:ascii="Bell MT" w:hAnsi="Bell MT" w:cs="Amiri"/>
          <w:b/>
          <w:bCs/>
          <w:color w:val="002060"/>
          <w:sz w:val="42"/>
          <w:szCs w:val="42"/>
          <w:lang w:val="en-US"/>
        </w:rPr>
        <w:t>NAINI PRAYAGRAJ</w:t>
      </w:r>
    </w:p>
    <w:p w14:paraId="4E55D1F6" w14:textId="19AAD429" w:rsidR="00787037" w:rsidRPr="00935601" w:rsidRDefault="00787037" w:rsidP="00194475">
      <w:pPr>
        <w:spacing w:line="240" w:lineRule="auto"/>
        <w:jc w:val="center"/>
        <w:rPr>
          <w:rFonts w:ascii="Amiri" w:hAnsi="Amiri" w:cs="Amiri"/>
          <w:b/>
          <w:bCs/>
          <w:sz w:val="28"/>
          <w:szCs w:val="28"/>
          <w:lang w:val="en-US"/>
        </w:rPr>
      </w:pPr>
      <w:r w:rsidRPr="00935601">
        <w:rPr>
          <w:rFonts w:ascii="Amiri" w:hAnsi="Amiri" w:cs="Amiri"/>
          <w:b/>
          <w:bCs/>
          <w:sz w:val="28"/>
          <w:szCs w:val="28"/>
          <w:lang w:val="en-US"/>
        </w:rPr>
        <w:t>DISSERATION SUBMITTED FOR AWARD OF</w:t>
      </w:r>
    </w:p>
    <w:p w14:paraId="4D649D2A" w14:textId="5EAED2C6" w:rsidR="00787037" w:rsidRPr="00935601" w:rsidRDefault="00787037" w:rsidP="00194475">
      <w:pPr>
        <w:spacing w:line="240" w:lineRule="auto"/>
        <w:jc w:val="center"/>
        <w:rPr>
          <w:rFonts w:ascii="Amiri" w:hAnsi="Amiri" w:cs="Amiri"/>
          <w:b/>
          <w:bCs/>
          <w:sz w:val="28"/>
          <w:szCs w:val="28"/>
          <w:lang w:val="en-US"/>
        </w:rPr>
      </w:pPr>
      <w:r w:rsidRPr="00935601">
        <w:rPr>
          <w:rFonts w:ascii="Amiri" w:hAnsi="Amiri" w:cs="Amiri"/>
          <w:b/>
          <w:bCs/>
          <w:sz w:val="28"/>
          <w:szCs w:val="28"/>
          <w:lang w:val="en-US"/>
        </w:rPr>
        <w:t>MASTER OF SCIENCE</w:t>
      </w:r>
    </w:p>
    <w:p w14:paraId="27EE2316" w14:textId="6DBB7C3D" w:rsidR="00787037" w:rsidRPr="00F84945" w:rsidRDefault="00787037" w:rsidP="00194475">
      <w:pPr>
        <w:spacing w:line="240" w:lineRule="auto"/>
        <w:jc w:val="center"/>
        <w:rPr>
          <w:rFonts w:ascii="Amiri" w:hAnsi="Amiri" w:cs="Amiri"/>
          <w:b/>
          <w:bCs/>
          <w:sz w:val="28"/>
          <w:szCs w:val="28"/>
          <w:lang w:val="en-US"/>
        </w:rPr>
      </w:pPr>
      <w:r w:rsidRPr="00F84945">
        <w:rPr>
          <w:rFonts w:ascii="Amiri" w:hAnsi="Amiri" w:cs="Amiri"/>
          <w:b/>
          <w:bCs/>
          <w:sz w:val="28"/>
          <w:szCs w:val="28"/>
          <w:lang w:val="en-US"/>
        </w:rPr>
        <w:t>IN PHYSICE</w:t>
      </w:r>
    </w:p>
    <w:p w14:paraId="75C4B9C3" w14:textId="0FA731CD" w:rsidR="00787037" w:rsidRPr="00F84945" w:rsidRDefault="00850366" w:rsidP="00787037">
      <w:pPr>
        <w:spacing w:before="240" w:line="240" w:lineRule="auto"/>
        <w:jc w:val="center"/>
        <w:rPr>
          <w:rFonts w:cstheme="minorHAnsi"/>
          <w:b/>
          <w:bCs/>
          <w:color w:val="002060"/>
          <w:sz w:val="40"/>
          <w:szCs w:val="40"/>
          <w:lang w:val="en-US"/>
        </w:rPr>
      </w:pPr>
      <w:r>
        <w:rPr>
          <w:rFonts w:cstheme="minorHAnsi"/>
          <w:b/>
          <w:bCs/>
          <w:noProof/>
          <w:color w:val="002060"/>
          <w:sz w:val="40"/>
          <w:szCs w:val="40"/>
          <w:lang w:val="en-US"/>
        </w:rPr>
        <mc:AlternateContent>
          <mc:Choice Requires="wps">
            <w:drawing>
              <wp:anchor distT="0" distB="0" distL="114300" distR="114300" simplePos="0" relativeHeight="251666432" behindDoc="0" locked="0" layoutInCell="1" allowOverlap="1" wp14:anchorId="1F69BC0D" wp14:editId="712DC7D2">
                <wp:simplePos x="0" y="0"/>
                <wp:positionH relativeFrom="column">
                  <wp:posOffset>-688769</wp:posOffset>
                </wp:positionH>
                <wp:positionV relativeFrom="paragraph">
                  <wp:posOffset>430175</wp:posOffset>
                </wp:positionV>
                <wp:extent cx="2814279" cy="1685925"/>
                <wp:effectExtent l="0" t="0" r="24765" b="28575"/>
                <wp:wrapNone/>
                <wp:docPr id="1512537862" name="Text Box 3"/>
                <wp:cNvGraphicFramePr/>
                <a:graphic xmlns:a="http://schemas.openxmlformats.org/drawingml/2006/main">
                  <a:graphicData uri="http://schemas.microsoft.com/office/word/2010/wordprocessingShape">
                    <wps:wsp>
                      <wps:cNvSpPr txBox="1"/>
                      <wps:spPr>
                        <a:xfrm>
                          <a:off x="0" y="0"/>
                          <a:ext cx="2814279" cy="1685925"/>
                        </a:xfrm>
                        <a:prstGeom prst="rect">
                          <a:avLst/>
                        </a:prstGeom>
                        <a:solidFill>
                          <a:schemeClr val="lt1"/>
                        </a:solidFill>
                        <a:ln w="6350">
                          <a:solidFill>
                            <a:prstClr val="black"/>
                          </a:solidFill>
                        </a:ln>
                      </wps:spPr>
                      <wps:txbx>
                        <w:txbxContent>
                          <w:p w14:paraId="23177002" w14:textId="6AC113AD" w:rsidR="00850366" w:rsidRDefault="00850366" w:rsidP="00850366">
                            <w:pPr>
                              <w:spacing w:before="240" w:line="240" w:lineRule="auto"/>
                              <w:jc w:val="center"/>
                              <w:rPr>
                                <w:rFonts w:ascii="Amiri" w:hAnsi="Amiri" w:cs="Amiri"/>
                                <w:b/>
                                <w:bCs/>
                                <w:sz w:val="28"/>
                                <w:szCs w:val="28"/>
                                <w:lang w:val="en-US"/>
                              </w:rPr>
                            </w:pPr>
                            <w:r w:rsidRPr="00DA268C">
                              <w:rPr>
                                <w:rFonts w:ascii="Amiri" w:hAnsi="Amiri" w:cs="Amiri"/>
                                <w:b/>
                                <w:bCs/>
                                <w:sz w:val="28"/>
                                <w:szCs w:val="28"/>
                                <w:lang w:val="en-US"/>
                              </w:rPr>
                              <w:t>UNDER THE SUPERVISION OF</w:t>
                            </w:r>
                          </w:p>
                          <w:p w14:paraId="457C10E0" w14:textId="77777777" w:rsidR="00850366" w:rsidRPr="00850366" w:rsidRDefault="00850366" w:rsidP="00850366">
                            <w:pPr>
                              <w:spacing w:before="240" w:line="240" w:lineRule="auto"/>
                              <w:jc w:val="center"/>
                              <w:rPr>
                                <w:rFonts w:ascii="Amiri" w:hAnsi="Amiri" w:cs="Amiri"/>
                                <w:b/>
                                <w:bCs/>
                                <w:sz w:val="28"/>
                                <w:szCs w:val="28"/>
                                <w:lang w:val="en-US"/>
                              </w:rPr>
                            </w:pPr>
                          </w:p>
                          <w:p w14:paraId="0B6BFE9E" w14:textId="50094E42" w:rsidR="00194475" w:rsidRDefault="00850366" w:rsidP="00850366">
                            <w:pPr>
                              <w:jc w:val="center"/>
                            </w:pPr>
                            <w:r w:rsidRPr="003B3EB5">
                              <w:rPr>
                                <w:rFonts w:ascii="Amiri" w:hAnsi="Amiri" w:cs="Amiri"/>
                                <w:b/>
                                <w:bCs/>
                                <w:color w:val="002060"/>
                                <w:sz w:val="28"/>
                                <w:szCs w:val="28"/>
                                <w:lang w:val="en-US"/>
                              </w:rPr>
                              <w:t xml:space="preserve">DR. </w:t>
                            </w:r>
                            <w:r>
                              <w:rPr>
                                <w:rFonts w:ascii="Amiri" w:hAnsi="Amiri" w:cs="Amiri"/>
                                <w:b/>
                                <w:bCs/>
                                <w:color w:val="002060"/>
                                <w:sz w:val="28"/>
                                <w:szCs w:val="28"/>
                                <w:lang w:val="en-US"/>
                              </w:rPr>
                              <w:t>AASHIT JAISWAL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F69BC0D" id="_x0000_t202" coordsize="21600,21600" o:spt="202" path="m,l,21600r21600,l21600,xe">
                <v:stroke joinstyle="miter"/>
                <v:path gradientshapeok="t" o:connecttype="rect"/>
              </v:shapetype>
              <v:shape id="Text Box 3" o:spid="_x0000_s1026" type="#_x0000_t202" style="position:absolute;left:0;text-align:left;margin-left:-54.25pt;margin-top:33.85pt;width:221.6pt;height:132.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" fillcolor="white [3201]" strokeweight=".5pt">
                <v:textbox>
                  <w:txbxContent>
                    <w:p w14:paraId="23177002" w14:textId="6AC113AD" w:rsidR="00850366" w:rsidRDefault="00850366" w:rsidP="00850366">
                      <w:pPr>
                        <w:spacing w:before="240" w:line="240" w:lineRule="auto"/>
                        <w:jc w:val="center"/>
                        <w:rPr>
                          <w:rFonts w:ascii="Amiri" w:hAnsi="Amiri" w:cs="Amiri"/>
                          <w:b/>
                          <w:bCs/>
                          <w:sz w:val="28"/>
                          <w:szCs w:val="28"/>
                          <w:lang w:val="en-US"/>
                        </w:rPr>
                      </w:pPr>
                      <w:r w:rsidRPr="00DA268C">
                        <w:rPr>
                          <w:rFonts w:ascii="Amiri" w:hAnsi="Amiri" w:cs="Amiri"/>
                          <w:b/>
                          <w:bCs/>
                          <w:sz w:val="28"/>
                          <w:szCs w:val="28"/>
                          <w:lang w:val="en-US"/>
                        </w:rPr>
                        <w:t>UNDER THE SUPERVISION OF</w:t>
                      </w:r>
                    </w:p>
                    <w:p w14:paraId="457C10E0" w14:textId="77777777" w:rsidR="00850366" w:rsidRPr="00850366" w:rsidRDefault="00850366" w:rsidP="00850366">
                      <w:pPr>
                        <w:spacing w:before="240" w:line="240" w:lineRule="auto"/>
                        <w:jc w:val="center"/>
                        <w:rPr>
                          <w:rFonts w:ascii="Amiri" w:hAnsi="Amiri" w:cs="Amiri"/>
                          <w:b/>
                          <w:bCs/>
                          <w:sz w:val="28"/>
                          <w:szCs w:val="28"/>
                          <w:lang w:val="en-US"/>
                        </w:rPr>
                      </w:pPr>
                    </w:p>
                    <w:p w14:paraId="0B6BFE9E" w14:textId="50094E42" w:rsidR="00194475" w:rsidRDefault="00850366" w:rsidP="00850366">
                      <w:pPr>
                        <w:jc w:val="center"/>
                      </w:pPr>
                      <w:r w:rsidRPr="003B3EB5">
                        <w:rPr>
                          <w:rFonts w:ascii="Amiri" w:hAnsi="Amiri" w:cs="Amiri"/>
                          <w:b/>
                          <w:bCs/>
                          <w:color w:val="002060"/>
                          <w:sz w:val="28"/>
                          <w:szCs w:val="28"/>
                          <w:lang w:val="en-US"/>
                        </w:rPr>
                        <w:t xml:space="preserve">DR. </w:t>
                      </w:r>
                      <w:r>
                        <w:rPr>
                          <w:rFonts w:ascii="Amiri" w:hAnsi="Amiri" w:cs="Amiri"/>
                          <w:b/>
                          <w:bCs/>
                          <w:color w:val="002060"/>
                          <w:sz w:val="28"/>
                          <w:szCs w:val="28"/>
                          <w:lang w:val="en-US"/>
                        </w:rPr>
                        <w:t>AASHIT JAISWAL</w:t>
                      </w:r>
                    </w:p>
                  </w:txbxContent>
                </v:textbox>
              </v:shape>
            </w:pict>
          </mc:Fallback>
        </mc:AlternateContent>
      </w:r>
      <w:r>
        <w:rPr>
          <w:rFonts w:cstheme="minorHAnsi"/>
          <w:b/>
          <w:bCs/>
          <w:noProof/>
          <w:color w:val="002060"/>
          <w:sz w:val="40"/>
          <w:szCs w:val="40"/>
          <w:lang w:val="en-US"/>
        </w:rPr>
        <mc:AlternateContent>
          <mc:Choice Requires="wps">
            <w:drawing>
              <wp:anchor distT="0" distB="0" distL="114300" distR="114300" simplePos="0" relativeHeight="251664384" behindDoc="0" locked="0" layoutInCell="1" allowOverlap="1" wp14:anchorId="15E3D122" wp14:editId="66197F06">
                <wp:simplePos x="0" y="0"/>
                <wp:positionH relativeFrom="column">
                  <wp:posOffset>3918857</wp:posOffset>
                </wp:positionH>
                <wp:positionV relativeFrom="paragraph">
                  <wp:posOffset>406425</wp:posOffset>
                </wp:positionV>
                <wp:extent cx="2421865" cy="1685925"/>
                <wp:effectExtent l="0" t="0" r="17145" b="28575"/>
                <wp:wrapNone/>
                <wp:docPr id="262994788" name="Text Box 3"/>
                <wp:cNvGraphicFramePr/>
                <a:graphic xmlns:a="http://schemas.openxmlformats.org/drawingml/2006/main">
                  <a:graphicData uri="http://schemas.microsoft.com/office/word/2010/wordprocessingShape">
                    <wps:wsp>
                      <wps:cNvSpPr txBox="1"/>
                      <wps:spPr>
                        <a:xfrm>
                          <a:off x="0" y="0"/>
                          <a:ext cx="2421865" cy="1685925"/>
                        </a:xfrm>
                        <a:prstGeom prst="rect">
                          <a:avLst/>
                        </a:prstGeom>
                        <a:solidFill>
                          <a:schemeClr val="lt1"/>
                        </a:solidFill>
                        <a:ln w="6350">
                          <a:solidFill>
                            <a:prstClr val="black"/>
                          </a:solidFill>
                        </a:ln>
                      </wps:spPr>
                      <wps:txbx>
                        <w:txbxContent>
                          <w:p w14:paraId="58CFE8BD" w14:textId="0BEABB48" w:rsidR="00194475" w:rsidRDefault="00194475" w:rsidP="00850366">
                            <w:pPr>
                              <w:spacing w:before="240" w:line="240" w:lineRule="auto"/>
                              <w:jc w:val="center"/>
                              <w:rPr>
                                <w:rFonts w:ascii="Amiri" w:hAnsi="Amiri" w:cs="Amiri"/>
                                <w:b/>
                                <w:bCs/>
                                <w:sz w:val="28"/>
                                <w:szCs w:val="28"/>
                                <w:lang w:val="en-US"/>
                              </w:rPr>
                            </w:pPr>
                            <w:r w:rsidRPr="00DA268C">
                              <w:rPr>
                                <w:rFonts w:ascii="Amiri" w:hAnsi="Amiri" w:cs="Amiri"/>
                                <w:b/>
                                <w:bCs/>
                                <w:sz w:val="28"/>
                                <w:szCs w:val="28"/>
                                <w:lang w:val="en-US"/>
                              </w:rPr>
                              <w:t>SUBMITTED BY</w:t>
                            </w:r>
                          </w:p>
                          <w:p w14:paraId="1F99DEC8" w14:textId="77777777" w:rsidR="00850366" w:rsidRDefault="00850366" w:rsidP="00850366">
                            <w:pPr>
                              <w:spacing w:before="240" w:line="240" w:lineRule="auto"/>
                              <w:jc w:val="center"/>
                              <w:rPr>
                                <w:rFonts w:ascii="Amiri" w:hAnsi="Amiri" w:cs="Amiri"/>
                                <w:b/>
                                <w:bCs/>
                                <w:color w:val="002060"/>
                                <w:sz w:val="28"/>
                                <w:szCs w:val="28"/>
                                <w:lang w:val="en-US"/>
                              </w:rPr>
                            </w:pPr>
                          </w:p>
                          <w:p w14:paraId="532F5C39" w14:textId="450DB132" w:rsidR="00850366" w:rsidRDefault="00194475" w:rsidP="00850366">
                            <w:pPr>
                              <w:spacing w:line="240" w:lineRule="auto"/>
                              <w:jc w:val="center"/>
                              <w:rPr>
                                <w:rFonts w:ascii="Amiri" w:hAnsi="Amiri" w:cs="Amiri"/>
                                <w:b/>
                                <w:bCs/>
                                <w:color w:val="002060"/>
                                <w:sz w:val="28"/>
                                <w:szCs w:val="28"/>
                                <w:lang w:val="en-US"/>
                              </w:rPr>
                            </w:pPr>
                            <w:r>
                              <w:rPr>
                                <w:rFonts w:ascii="Amiri" w:hAnsi="Amiri" w:cs="Amiri"/>
                                <w:b/>
                                <w:bCs/>
                                <w:color w:val="002060"/>
                                <w:sz w:val="28"/>
                                <w:szCs w:val="28"/>
                                <w:lang w:val="en-US"/>
                              </w:rPr>
                              <w:t>S</w:t>
                            </w:r>
                            <w:r w:rsidR="00850366">
                              <w:rPr>
                                <w:rFonts w:ascii="Amiri" w:hAnsi="Amiri" w:cs="Amiri"/>
                                <w:b/>
                                <w:bCs/>
                                <w:color w:val="002060"/>
                                <w:sz w:val="28"/>
                                <w:szCs w:val="28"/>
                                <w:lang w:val="en-US"/>
                              </w:rPr>
                              <w:t>AMIKSHA PANDEY</w:t>
                            </w:r>
                          </w:p>
                          <w:p w14:paraId="7A43AFB1" w14:textId="471F5E78" w:rsidR="00850366" w:rsidRDefault="00194475" w:rsidP="00850366">
                            <w:pPr>
                              <w:spacing w:line="240" w:lineRule="auto"/>
                              <w:jc w:val="center"/>
                              <w:rPr>
                                <w:rFonts w:ascii="Amiri" w:hAnsi="Amiri" w:cs="Amiri"/>
                                <w:b/>
                                <w:bCs/>
                                <w:color w:val="002060"/>
                                <w:sz w:val="28"/>
                                <w:szCs w:val="28"/>
                                <w:lang w:val="en-US"/>
                              </w:rPr>
                            </w:pPr>
                            <w:r w:rsidRPr="00F84945">
                              <w:rPr>
                                <w:rFonts w:ascii="Amiri" w:hAnsi="Amiri" w:cs="Amiri"/>
                                <w:b/>
                                <w:bCs/>
                                <w:color w:val="002060"/>
                                <w:sz w:val="28"/>
                                <w:szCs w:val="28"/>
                                <w:lang w:val="en-US"/>
                              </w:rPr>
                              <w:t>M.SC (IV</w:t>
                            </w:r>
                            <w:r>
                              <w:rPr>
                                <w:rFonts w:ascii="Amiri" w:hAnsi="Amiri" w:cs="Amiri"/>
                                <w:b/>
                                <w:bCs/>
                                <w:color w:val="002060"/>
                                <w:sz w:val="28"/>
                                <w:szCs w:val="28"/>
                                <w:lang w:val="en-US"/>
                              </w:rPr>
                              <w:t xml:space="preserve"> </w:t>
                            </w:r>
                            <w:r w:rsidRPr="00F84945">
                              <w:rPr>
                                <w:rFonts w:ascii="Amiri" w:hAnsi="Amiri" w:cs="Amiri"/>
                                <w:b/>
                                <w:bCs/>
                                <w:color w:val="002060"/>
                                <w:sz w:val="28"/>
                                <w:szCs w:val="28"/>
                                <w:lang w:val="en-US"/>
                              </w:rPr>
                              <w:t>Semester)</w:t>
                            </w:r>
                          </w:p>
                          <w:p w14:paraId="2A8AFEB6" w14:textId="0FE8849F" w:rsidR="00194475" w:rsidRPr="00194475" w:rsidRDefault="00194475" w:rsidP="00850366">
                            <w:pPr>
                              <w:spacing w:line="240" w:lineRule="auto"/>
                              <w:jc w:val="center"/>
                              <w:rPr>
                                <w:rFonts w:ascii="Amiri" w:hAnsi="Amiri" w:cs="Amiri"/>
                                <w:b/>
                                <w:bCs/>
                                <w:lang w:val="en-US"/>
                              </w:rPr>
                            </w:pPr>
                            <w:r w:rsidRPr="00F84945">
                              <w:rPr>
                                <w:rFonts w:ascii="Amiri" w:hAnsi="Amiri" w:cs="Amiri"/>
                                <w:b/>
                                <w:bCs/>
                                <w:color w:val="002060"/>
                                <w:sz w:val="28"/>
                                <w:szCs w:val="28"/>
                                <w:lang w:val="en-US"/>
                              </w:rPr>
                              <w:t xml:space="preserve">Roll </w:t>
                            </w:r>
                            <w:r>
                              <w:rPr>
                                <w:rFonts w:ascii="Amiri" w:hAnsi="Amiri" w:cs="Amiri"/>
                                <w:b/>
                                <w:bCs/>
                                <w:color w:val="002060"/>
                                <w:sz w:val="28"/>
                                <w:szCs w:val="28"/>
                                <w:lang w:val="en-US"/>
                              </w:rPr>
                              <w:t>N</w:t>
                            </w:r>
                            <w:r w:rsidRPr="00F84945">
                              <w:rPr>
                                <w:rFonts w:ascii="Amiri" w:hAnsi="Amiri" w:cs="Amiri"/>
                                <w:b/>
                                <w:bCs/>
                                <w:color w:val="002060"/>
                                <w:sz w:val="28"/>
                                <w:szCs w:val="28"/>
                                <w:lang w:val="en-US"/>
                              </w:rPr>
                              <w:t>o:</w:t>
                            </w:r>
                            <w:r>
                              <w:rPr>
                                <w:rFonts w:ascii="Amiri" w:hAnsi="Amiri" w:cs="Amiri"/>
                                <w:b/>
                                <w:bCs/>
                                <w:color w:val="002060"/>
                                <w:sz w:val="28"/>
                                <w:szCs w:val="28"/>
                                <w:lang w:val="en-US"/>
                              </w:rPr>
                              <w:t>- 24124959210</w:t>
                            </w:r>
                            <w:r w:rsidR="00DC4543">
                              <w:rPr>
                                <w:rFonts w:ascii="Amiri" w:hAnsi="Amiri" w:cs="Amiri"/>
                                <w:b/>
                                <w:bCs/>
                                <w:color w:val="002060"/>
                                <w:sz w:val="28"/>
                                <w:szCs w:val="28"/>
                                <w:lang w:val="en-US"/>
                              </w:rPr>
                              <w:t>08</w:t>
                            </w:r>
                          </w:p>
                          <w:p w14:paraId="53A8442F" w14:textId="77777777" w:rsidR="00194475" w:rsidRDefault="00194475" w:rsidP="0085036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E3D122" id="_x0000_s1027" type="#_x0000_t202" style="position:absolute;left:0;text-align:left;margin-left:308.55pt;margin-top:32pt;width:190.7pt;height:132.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" fillcolor="white [3201]" strokeweight=".5pt">
                <v:textbox>
                  <w:txbxContent>
                    <w:p w14:paraId="58CFE8BD" w14:textId="0BEABB48" w:rsidR="00194475" w:rsidRDefault="00194475" w:rsidP="00850366">
                      <w:pPr>
                        <w:spacing w:before="240" w:line="240" w:lineRule="auto"/>
                        <w:jc w:val="center"/>
                        <w:rPr>
                          <w:rFonts w:ascii="Amiri" w:hAnsi="Amiri" w:cs="Amiri"/>
                          <w:b/>
                          <w:bCs/>
                          <w:sz w:val="28"/>
                          <w:szCs w:val="28"/>
                          <w:lang w:val="en-US"/>
                        </w:rPr>
                      </w:pPr>
                      <w:r w:rsidRPr="00DA268C">
                        <w:rPr>
                          <w:rFonts w:ascii="Amiri" w:hAnsi="Amiri" w:cs="Amiri"/>
                          <w:b/>
                          <w:bCs/>
                          <w:sz w:val="28"/>
                          <w:szCs w:val="28"/>
                          <w:lang w:val="en-US"/>
                        </w:rPr>
                        <w:t>SUBMITTED BY</w:t>
                      </w:r>
                    </w:p>
                    <w:p w14:paraId="1F99DEC8" w14:textId="77777777" w:rsidR="00850366" w:rsidRDefault="00850366" w:rsidP="00850366">
                      <w:pPr>
                        <w:spacing w:before="240" w:line="240" w:lineRule="auto"/>
                        <w:jc w:val="center"/>
                        <w:rPr>
                          <w:rFonts w:ascii="Amiri" w:hAnsi="Amiri" w:cs="Amiri"/>
                          <w:b/>
                          <w:bCs/>
                          <w:color w:val="002060"/>
                          <w:sz w:val="28"/>
                          <w:szCs w:val="28"/>
                          <w:lang w:val="en-US"/>
                        </w:rPr>
                      </w:pPr>
                    </w:p>
                    <w:p w14:paraId="532F5C39" w14:textId="450DB132" w:rsidR="00850366" w:rsidRDefault="00194475" w:rsidP="00850366">
                      <w:pPr>
                        <w:spacing w:line="240" w:lineRule="auto"/>
                        <w:jc w:val="center"/>
                        <w:rPr>
                          <w:rFonts w:ascii="Amiri" w:hAnsi="Amiri" w:cs="Amiri"/>
                          <w:b/>
                          <w:bCs/>
                          <w:color w:val="002060"/>
                          <w:sz w:val="28"/>
                          <w:szCs w:val="28"/>
                          <w:lang w:val="en-US"/>
                        </w:rPr>
                      </w:pPr>
                      <w:r>
                        <w:rPr>
                          <w:rFonts w:ascii="Amiri" w:hAnsi="Amiri" w:cs="Amiri"/>
                          <w:b/>
                          <w:bCs/>
                          <w:color w:val="002060"/>
                          <w:sz w:val="28"/>
                          <w:szCs w:val="28"/>
                          <w:lang w:val="en-US"/>
                        </w:rPr>
                        <w:t>S</w:t>
                      </w:r>
                      <w:r w:rsidR="00850366">
                        <w:rPr>
                          <w:rFonts w:ascii="Amiri" w:hAnsi="Amiri" w:cs="Amiri"/>
                          <w:b/>
                          <w:bCs/>
                          <w:color w:val="002060"/>
                          <w:sz w:val="28"/>
                          <w:szCs w:val="28"/>
                          <w:lang w:val="en-US"/>
                        </w:rPr>
                        <w:t>AMIKSHA PANDEY</w:t>
                      </w:r>
                    </w:p>
                    <w:p w14:paraId="7A43AFB1" w14:textId="471F5E78" w:rsidR="00850366" w:rsidRDefault="00194475" w:rsidP="00850366">
                      <w:pPr>
                        <w:spacing w:line="240" w:lineRule="auto"/>
                        <w:jc w:val="center"/>
                        <w:rPr>
                          <w:rFonts w:ascii="Amiri" w:hAnsi="Amiri" w:cs="Amiri"/>
                          <w:b/>
                          <w:bCs/>
                          <w:color w:val="002060"/>
                          <w:sz w:val="28"/>
                          <w:szCs w:val="28"/>
                          <w:lang w:val="en-US"/>
                        </w:rPr>
                      </w:pPr>
                      <w:r w:rsidRPr="00F84945">
                        <w:rPr>
                          <w:rFonts w:ascii="Amiri" w:hAnsi="Amiri" w:cs="Amiri"/>
                          <w:b/>
                          <w:bCs/>
                          <w:color w:val="002060"/>
                          <w:sz w:val="28"/>
                          <w:szCs w:val="28"/>
                          <w:lang w:val="en-US"/>
                        </w:rPr>
                        <w:t>M.SC (IV</w:t>
                      </w:r>
                      <w:r>
                        <w:rPr>
                          <w:rFonts w:ascii="Amiri" w:hAnsi="Amiri" w:cs="Amiri"/>
                          <w:b/>
                          <w:bCs/>
                          <w:color w:val="002060"/>
                          <w:sz w:val="28"/>
                          <w:szCs w:val="28"/>
                          <w:lang w:val="en-US"/>
                        </w:rPr>
                        <w:t xml:space="preserve"> </w:t>
                      </w:r>
                      <w:r w:rsidRPr="00F84945">
                        <w:rPr>
                          <w:rFonts w:ascii="Amiri" w:hAnsi="Amiri" w:cs="Amiri"/>
                          <w:b/>
                          <w:bCs/>
                          <w:color w:val="002060"/>
                          <w:sz w:val="28"/>
                          <w:szCs w:val="28"/>
                          <w:lang w:val="en-US"/>
                        </w:rPr>
                        <w:t>Semester)</w:t>
                      </w:r>
                    </w:p>
                    <w:p w14:paraId="2A8AFEB6" w14:textId="0FE8849F" w:rsidR="00194475" w:rsidRPr="00194475" w:rsidRDefault="00194475" w:rsidP="00850366">
                      <w:pPr>
                        <w:spacing w:line="240" w:lineRule="auto"/>
                        <w:jc w:val="center"/>
                        <w:rPr>
                          <w:rFonts w:ascii="Amiri" w:hAnsi="Amiri" w:cs="Amiri"/>
                          <w:b/>
                          <w:bCs/>
                          <w:lang w:val="en-US"/>
                        </w:rPr>
                      </w:pPr>
                      <w:r w:rsidRPr="00F84945">
                        <w:rPr>
                          <w:rFonts w:ascii="Amiri" w:hAnsi="Amiri" w:cs="Amiri"/>
                          <w:b/>
                          <w:bCs/>
                          <w:color w:val="002060"/>
                          <w:sz w:val="28"/>
                          <w:szCs w:val="28"/>
                          <w:lang w:val="en-US"/>
                        </w:rPr>
                        <w:t xml:space="preserve">Roll </w:t>
                      </w:r>
                      <w:r>
                        <w:rPr>
                          <w:rFonts w:ascii="Amiri" w:hAnsi="Amiri" w:cs="Amiri"/>
                          <w:b/>
                          <w:bCs/>
                          <w:color w:val="002060"/>
                          <w:sz w:val="28"/>
                          <w:szCs w:val="28"/>
                          <w:lang w:val="en-US"/>
                        </w:rPr>
                        <w:t>N</w:t>
                      </w:r>
                      <w:r w:rsidRPr="00F84945">
                        <w:rPr>
                          <w:rFonts w:ascii="Amiri" w:hAnsi="Amiri" w:cs="Amiri"/>
                          <w:b/>
                          <w:bCs/>
                          <w:color w:val="002060"/>
                          <w:sz w:val="28"/>
                          <w:szCs w:val="28"/>
                          <w:lang w:val="en-US"/>
                        </w:rPr>
                        <w:t>o:</w:t>
                      </w:r>
                      <w:r>
                        <w:rPr>
                          <w:rFonts w:ascii="Amiri" w:hAnsi="Amiri" w:cs="Amiri"/>
                          <w:b/>
                          <w:bCs/>
                          <w:color w:val="002060"/>
                          <w:sz w:val="28"/>
                          <w:szCs w:val="28"/>
                          <w:lang w:val="en-US"/>
                        </w:rPr>
                        <w:t>- 24124959210</w:t>
                      </w:r>
                      <w:r w:rsidR="00DC4543">
                        <w:rPr>
                          <w:rFonts w:ascii="Amiri" w:hAnsi="Amiri" w:cs="Amiri"/>
                          <w:b/>
                          <w:bCs/>
                          <w:color w:val="002060"/>
                          <w:sz w:val="28"/>
                          <w:szCs w:val="28"/>
                          <w:lang w:val="en-US"/>
                        </w:rPr>
                        <w:t>08</w:t>
                      </w:r>
                    </w:p>
                    <w:p w14:paraId="53A8442F" w14:textId="77777777" w:rsidR="00194475" w:rsidRDefault="00194475" w:rsidP="00850366">
                      <w:pPr>
                        <w:jc w:val="center"/>
                      </w:pPr>
                    </w:p>
                  </w:txbxContent>
                </v:textbox>
              </v:shape>
            </w:pict>
          </mc:Fallback>
        </mc:AlternateContent>
      </w:r>
      <w:r w:rsidR="00787037">
        <w:rPr>
          <w:rFonts w:cstheme="minorHAnsi"/>
          <w:b/>
          <w:bCs/>
          <w:color w:val="002060"/>
          <w:sz w:val="40"/>
          <w:szCs w:val="40"/>
          <w:lang w:val="en-US"/>
        </w:rPr>
        <w:t>2024-2025</w:t>
      </w:r>
    </w:p>
    <w:p w14:paraId="679E149B" w14:textId="396E0662" w:rsidR="00787037" w:rsidRDefault="00194475" w:rsidP="00787037">
      <w:pPr>
        <w:spacing w:before="240" w:line="240" w:lineRule="auto"/>
        <w:rPr>
          <w:rFonts w:ascii="Amiri" w:hAnsi="Amiri" w:cs="Amiri"/>
          <w:b/>
          <w:bCs/>
          <w:lang w:val="en-US"/>
        </w:rPr>
      </w:pPr>
      <w:r>
        <w:rPr>
          <w:rFonts w:ascii="Amiri" w:hAnsi="Amiri" w:cs="Amiri"/>
          <w:b/>
          <w:bCs/>
          <w:noProof/>
          <w:sz w:val="36"/>
          <w:szCs w:val="36"/>
          <w:lang w:val="en-US"/>
        </w:rPr>
        <w:drawing>
          <wp:anchor distT="0" distB="0" distL="114300" distR="114300" simplePos="0" relativeHeight="251663360" behindDoc="0" locked="0" layoutInCell="1" allowOverlap="1" wp14:anchorId="71F6E58E" wp14:editId="134A91EC">
            <wp:simplePos x="0" y="0"/>
            <wp:positionH relativeFrom="margin">
              <wp:align>center</wp:align>
            </wp:positionH>
            <wp:positionV relativeFrom="paragraph">
              <wp:posOffset>80217</wp:posOffset>
            </wp:positionV>
            <wp:extent cx="1460665" cy="1460665"/>
            <wp:effectExtent l="0" t="0" r="6350" b="6350"/>
            <wp:wrapSquare wrapText="bothSides"/>
            <wp:docPr id="493527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27948" name="Picture 493527948"/>
                    <pic:cNvPicPr/>
                  </pic:nvPicPr>
                  <pic:blipFill>
                    <a:blip r:embed="rId9">
                      <a:extLst>
                        <a:ext uri="{28A0092B-C50C-407E-A947-70E740481C1C}">
                          <a14:useLocalDpi xmlns:a14="http://schemas.microsoft.com/office/drawing/2010/main" val="0"/>
                        </a:ext>
                      </a:extLst>
                    </a:blip>
                    <a:stretch>
                      <a:fillRect/>
                    </a:stretch>
                  </pic:blipFill>
                  <pic:spPr>
                    <a:xfrm>
                      <a:off x="0" y="0"/>
                      <a:ext cx="1460665" cy="1460665"/>
                    </a:xfrm>
                    <a:prstGeom prst="rect">
                      <a:avLst/>
                    </a:prstGeom>
                  </pic:spPr>
                </pic:pic>
              </a:graphicData>
            </a:graphic>
          </wp:anchor>
        </w:drawing>
      </w:r>
    </w:p>
    <w:p w14:paraId="7F622340" w14:textId="77777777" w:rsidR="00194475" w:rsidRDefault="00194475" w:rsidP="00787037">
      <w:pPr>
        <w:spacing w:before="240" w:line="240" w:lineRule="auto"/>
        <w:rPr>
          <w:rFonts w:ascii="Amiri" w:hAnsi="Amiri" w:cs="Amiri"/>
          <w:b/>
          <w:bCs/>
          <w:lang w:val="en-US"/>
        </w:rPr>
      </w:pPr>
    </w:p>
    <w:p w14:paraId="62EC1B17" w14:textId="77777777" w:rsidR="00194475" w:rsidRPr="00194475" w:rsidRDefault="00194475" w:rsidP="00787037">
      <w:pPr>
        <w:spacing w:before="240" w:line="240" w:lineRule="auto"/>
        <w:rPr>
          <w:rFonts w:ascii="Amiri" w:hAnsi="Amiri" w:cs="Amiri"/>
          <w:b/>
          <w:bCs/>
          <w:lang w:val="en-US"/>
        </w:rPr>
      </w:pPr>
    </w:p>
    <w:p w14:paraId="1BC192B3" w14:textId="515D443E" w:rsidR="00194475" w:rsidRDefault="00194475" w:rsidP="00787037">
      <w:pPr>
        <w:spacing w:before="240" w:line="240" w:lineRule="auto"/>
        <w:jc w:val="center"/>
        <w:rPr>
          <w:rFonts w:ascii="Amiri" w:hAnsi="Amiri" w:cs="Amiri"/>
          <w:b/>
          <w:bCs/>
          <w:sz w:val="36"/>
          <w:szCs w:val="36"/>
          <w:lang w:val="en-US"/>
        </w:rPr>
      </w:pPr>
    </w:p>
    <w:p w14:paraId="79EBA219" w14:textId="7D698D7A" w:rsidR="00194475" w:rsidRDefault="00194475" w:rsidP="00787037">
      <w:pPr>
        <w:spacing w:before="240" w:line="240" w:lineRule="auto"/>
        <w:jc w:val="center"/>
        <w:rPr>
          <w:rFonts w:ascii="Amiri" w:hAnsi="Amiri" w:cs="Amiri"/>
          <w:b/>
          <w:bCs/>
          <w:sz w:val="36"/>
          <w:szCs w:val="36"/>
          <w:lang w:val="en-US"/>
        </w:rPr>
      </w:pPr>
    </w:p>
    <w:p w14:paraId="368966D6" w14:textId="11BC98C1" w:rsidR="00787037" w:rsidRPr="00001061" w:rsidRDefault="00787037" w:rsidP="00787037">
      <w:pPr>
        <w:spacing w:before="240" w:line="240" w:lineRule="auto"/>
        <w:jc w:val="center"/>
        <w:rPr>
          <w:rFonts w:ascii="Amiri" w:hAnsi="Amiri" w:cs="Amiri"/>
          <w:b/>
          <w:bCs/>
          <w:sz w:val="36"/>
          <w:szCs w:val="36"/>
          <w:lang w:val="en-US"/>
        </w:rPr>
      </w:pPr>
      <w:r w:rsidRPr="00001061">
        <w:rPr>
          <w:rFonts w:ascii="Amiri" w:hAnsi="Amiri" w:cs="Amiri"/>
          <w:b/>
          <w:bCs/>
          <w:sz w:val="36"/>
          <w:szCs w:val="36"/>
          <w:lang w:val="en-US"/>
        </w:rPr>
        <w:t>DEPARTMENT OF PHYSICS</w:t>
      </w:r>
    </w:p>
    <w:p w14:paraId="503AE221" w14:textId="4FC6EF77" w:rsidR="00787037" w:rsidRPr="00D932C4" w:rsidRDefault="00787037" w:rsidP="00787037">
      <w:pPr>
        <w:spacing w:before="240" w:line="240" w:lineRule="auto"/>
        <w:jc w:val="center"/>
        <w:rPr>
          <w:rFonts w:ascii="Amiri" w:hAnsi="Amiri" w:cs="Amiri"/>
          <w:b/>
          <w:bCs/>
          <w:color w:val="002060"/>
          <w:sz w:val="32"/>
          <w:szCs w:val="32"/>
          <w:lang w:val="en-US"/>
        </w:rPr>
      </w:pPr>
      <w:r w:rsidRPr="00466C3C">
        <w:rPr>
          <w:rFonts w:ascii="Amiri" w:hAnsi="Amiri" w:cs="Amiri"/>
          <w:b/>
          <w:bCs/>
          <w:color w:val="002060"/>
          <w:sz w:val="32"/>
          <w:szCs w:val="32"/>
          <w:lang w:val="en-US"/>
        </w:rPr>
        <w:t>IN PARTIAL FULFILLAMENT OF THE REQUIREMENT FOR THE DEGREE</w:t>
      </w:r>
      <w:r>
        <w:rPr>
          <w:rFonts w:ascii="Amiri" w:hAnsi="Amiri" w:cs="Amiri"/>
          <w:b/>
          <w:bCs/>
          <w:color w:val="002060"/>
          <w:sz w:val="32"/>
          <w:szCs w:val="32"/>
          <w:lang w:val="en-US"/>
        </w:rPr>
        <w:t xml:space="preserve"> </w:t>
      </w:r>
      <w:r w:rsidRPr="00466C3C">
        <w:rPr>
          <w:rFonts w:ascii="Amiri" w:hAnsi="Amiri" w:cs="Amiri"/>
          <w:b/>
          <w:bCs/>
          <w:color w:val="002060"/>
          <w:sz w:val="32"/>
          <w:szCs w:val="32"/>
          <w:lang w:val="en-US"/>
        </w:rPr>
        <w:t>OF MASTER OF SCIENCE IN PHYSICS</w:t>
      </w:r>
    </w:p>
    <w:p w14:paraId="6AE462A0" w14:textId="77777777" w:rsidR="00787037" w:rsidRDefault="00787037" w:rsidP="00787037">
      <w:pPr>
        <w:rPr>
          <w:rFonts w:ascii="Georgia" w:hAnsi="Georgia"/>
          <w:b/>
          <w:bCs/>
          <w:color w:val="FF0000"/>
          <w:sz w:val="30"/>
          <w:szCs w:val="30"/>
        </w:rPr>
      </w:pPr>
    </w:p>
    <w:p w14:paraId="7F94A7A0" w14:textId="77777777" w:rsidR="00787037" w:rsidRPr="00C0200B" w:rsidRDefault="00787037" w:rsidP="00787037">
      <w:pPr>
        <w:jc w:val="center"/>
        <w:rPr>
          <w:b/>
          <w:bCs/>
          <w:sz w:val="34"/>
          <w:szCs w:val="34"/>
          <w:u w:val="single"/>
        </w:rPr>
      </w:pPr>
      <w:r w:rsidRPr="00C0200B">
        <w:rPr>
          <w:b/>
          <w:bCs/>
          <w:sz w:val="42"/>
          <w:szCs w:val="42"/>
          <w:u w:val="single"/>
        </w:rPr>
        <w:lastRenderedPageBreak/>
        <w:t>CERTIFICATE</w:t>
      </w:r>
    </w:p>
    <w:p w14:paraId="04EF943F" w14:textId="23C3E746" w:rsidR="00787037" w:rsidRPr="00C0200B" w:rsidRDefault="00787037" w:rsidP="00787037">
      <w:pPr>
        <w:jc w:val="both"/>
        <w:rPr>
          <w:sz w:val="38"/>
          <w:szCs w:val="38"/>
        </w:rPr>
      </w:pPr>
      <w:r w:rsidRPr="00C0200B">
        <w:rPr>
          <w:sz w:val="36"/>
          <w:szCs w:val="36"/>
        </w:rPr>
        <w:t xml:space="preserve">This is certifying that </w:t>
      </w:r>
      <w:r w:rsidRPr="00C0200B">
        <w:rPr>
          <w:b/>
          <w:bCs/>
          <w:sz w:val="36"/>
          <w:szCs w:val="36"/>
        </w:rPr>
        <w:t>S</w:t>
      </w:r>
      <w:r>
        <w:rPr>
          <w:b/>
          <w:bCs/>
          <w:sz w:val="36"/>
          <w:szCs w:val="36"/>
        </w:rPr>
        <w:t xml:space="preserve">AMIKSHA PANDEY </w:t>
      </w:r>
      <w:r w:rsidRPr="00C0200B">
        <w:rPr>
          <w:sz w:val="36"/>
          <w:szCs w:val="36"/>
        </w:rPr>
        <w:t>which have “</w:t>
      </w:r>
      <w:r w:rsidR="00DC4543" w:rsidRPr="00DC4543">
        <w:rPr>
          <w:b/>
          <w:bCs/>
          <w:sz w:val="36"/>
          <w:szCs w:val="36"/>
        </w:rPr>
        <w:t>CLIMATE CHANGE AND NANOSCIENCE</w:t>
      </w:r>
      <w:r w:rsidRPr="00C0200B">
        <w:rPr>
          <w:sz w:val="36"/>
          <w:szCs w:val="36"/>
        </w:rPr>
        <w:t xml:space="preserve">” to under the supervision of </w:t>
      </w:r>
      <w:r w:rsidRPr="00C0200B">
        <w:rPr>
          <w:b/>
          <w:bCs/>
          <w:sz w:val="38"/>
          <w:szCs w:val="38"/>
        </w:rPr>
        <w:t>Dr.</w:t>
      </w:r>
      <w:r w:rsidR="00850366">
        <w:rPr>
          <w:b/>
          <w:bCs/>
          <w:sz w:val="38"/>
          <w:szCs w:val="38"/>
        </w:rPr>
        <w:t xml:space="preserve"> </w:t>
      </w:r>
      <w:r>
        <w:rPr>
          <w:b/>
          <w:bCs/>
          <w:sz w:val="38"/>
          <w:szCs w:val="38"/>
        </w:rPr>
        <w:t>AASHIT JAISWAL</w:t>
      </w:r>
      <w:r w:rsidRPr="00C0200B">
        <w:rPr>
          <w:sz w:val="36"/>
          <w:szCs w:val="36"/>
        </w:rPr>
        <w:t xml:space="preserve"> Department of Physics </w:t>
      </w:r>
      <w:r w:rsidRPr="00C0200B">
        <w:rPr>
          <w:b/>
          <w:bCs/>
          <w:sz w:val="38"/>
          <w:szCs w:val="38"/>
        </w:rPr>
        <w:t>Hemwati Nandan Bahuguna Govt PG College Naini Prayagraj</w:t>
      </w:r>
      <w:r w:rsidR="00E45E66">
        <w:rPr>
          <w:b/>
          <w:bCs/>
          <w:sz w:val="38"/>
          <w:szCs w:val="38"/>
        </w:rPr>
        <w:t xml:space="preserve"> </w:t>
      </w:r>
      <w:r w:rsidRPr="00C0200B">
        <w:rPr>
          <w:sz w:val="38"/>
          <w:szCs w:val="38"/>
        </w:rPr>
        <w:t>has completed the Dissertation.</w:t>
      </w:r>
    </w:p>
    <w:p w14:paraId="7616F6BF" w14:textId="77777777" w:rsidR="00787037" w:rsidRPr="00C0200B" w:rsidRDefault="00787037" w:rsidP="00787037">
      <w:pPr>
        <w:jc w:val="both"/>
        <w:rPr>
          <w:sz w:val="38"/>
          <w:szCs w:val="38"/>
        </w:rPr>
      </w:pPr>
      <w:r w:rsidRPr="00C0200B">
        <w:rPr>
          <w:sz w:val="38"/>
          <w:szCs w:val="38"/>
        </w:rPr>
        <w:tab/>
        <w:t>I gladly grant permission to submit this dissertation and wish the researcher a bright future.</w:t>
      </w:r>
    </w:p>
    <w:p w14:paraId="6A04F0A0" w14:textId="77777777" w:rsidR="00787037" w:rsidRPr="00D81F09" w:rsidRDefault="00787037" w:rsidP="00787037">
      <w:pPr>
        <w:rPr>
          <w:sz w:val="32"/>
          <w:szCs w:val="32"/>
        </w:rPr>
      </w:pPr>
    </w:p>
    <w:p w14:paraId="5A90120D" w14:textId="77777777" w:rsidR="00787037" w:rsidRPr="00D81F09" w:rsidRDefault="00787037" w:rsidP="00787037">
      <w:pPr>
        <w:rPr>
          <w:sz w:val="32"/>
          <w:szCs w:val="32"/>
        </w:rPr>
      </w:pPr>
      <w:r w:rsidRPr="00D81F09">
        <w:rPr>
          <w:noProof/>
          <w:sz w:val="32"/>
          <w:szCs w:val="32"/>
        </w:rPr>
        <mc:AlternateContent>
          <mc:Choice Requires="wps">
            <w:drawing>
              <wp:anchor distT="0" distB="0" distL="114300" distR="114300" simplePos="0" relativeHeight="251659264" behindDoc="0" locked="0" layoutInCell="1" allowOverlap="1" wp14:anchorId="26A05203" wp14:editId="6F76F80E">
                <wp:simplePos x="0" y="0"/>
                <wp:positionH relativeFrom="margin">
                  <wp:posOffset>3058509</wp:posOffset>
                </wp:positionH>
                <wp:positionV relativeFrom="paragraph">
                  <wp:posOffset>13598</wp:posOffset>
                </wp:positionV>
                <wp:extent cx="2648169" cy="2159876"/>
                <wp:effectExtent l="0" t="0" r="19050" b="12065"/>
                <wp:wrapNone/>
                <wp:docPr id="322855261" name="Text Box 102"/>
                <wp:cNvGraphicFramePr/>
                <a:graphic xmlns:a="http://schemas.openxmlformats.org/drawingml/2006/main">
                  <a:graphicData uri="http://schemas.microsoft.com/office/word/2010/wordprocessingShape">
                    <wps:wsp>
                      <wps:cNvSpPr txBox="1"/>
                      <wps:spPr>
                        <a:xfrm>
                          <a:off x="0" y="0"/>
                          <a:ext cx="2648169" cy="2159876"/>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714BA81" w14:textId="77777777" w:rsidR="00787037" w:rsidRPr="00E270CF" w:rsidRDefault="00787037" w:rsidP="00787037">
                            <w:pPr>
                              <w:jc w:val="center"/>
                              <w:rPr>
                                <w:sz w:val="28"/>
                                <w:szCs w:val="28"/>
                                <w14:textOutline w14:w="9525" w14:cap="rnd" w14:cmpd="sng" w14:algn="ctr">
                                  <w14:solidFill>
                                    <w14:srgbClr w14:val="000000"/>
                                  </w14:solidFill>
                                  <w14:prstDash w14:val="solid"/>
                                  <w14:bevel/>
                                </w14:textOutline>
                              </w:rPr>
                            </w:pPr>
                            <w:r w:rsidRPr="00E270CF">
                              <w:rPr>
                                <w:sz w:val="28"/>
                                <w:szCs w:val="28"/>
                                <w14:textOutline w14:w="9525" w14:cap="rnd" w14:cmpd="sng" w14:algn="ctr">
                                  <w14:solidFill>
                                    <w14:srgbClr w14:val="000000"/>
                                  </w14:solidFill>
                                  <w14:prstDash w14:val="solid"/>
                                  <w14:bevel/>
                                </w14:textOutline>
                              </w:rPr>
                              <w:t>SUPERVISION</w:t>
                            </w:r>
                          </w:p>
                          <w:p w14:paraId="1143AC8D" w14:textId="77777777" w:rsidR="00787037" w:rsidRPr="00E270CF" w:rsidRDefault="00787037" w:rsidP="00787037">
                            <w:pPr>
                              <w:jc w:val="center"/>
                              <w:rPr>
                                <w:sz w:val="28"/>
                                <w:szCs w:val="28"/>
                                <w14:textOutline w14:w="9525" w14:cap="rnd" w14:cmpd="sng" w14:algn="ctr">
                                  <w14:solidFill>
                                    <w14:srgbClr w14:val="000000"/>
                                  </w14:solidFill>
                                  <w14:prstDash w14:val="solid"/>
                                  <w14:bevel/>
                                </w14:textOutline>
                              </w:rPr>
                            </w:pPr>
                          </w:p>
                          <w:p w14:paraId="6C3F4DD9" w14:textId="77777777" w:rsidR="00787037" w:rsidRPr="00E270CF" w:rsidRDefault="00787037" w:rsidP="00787037">
                            <w:pPr>
                              <w:jc w:val="center"/>
                              <w:rPr>
                                <w:sz w:val="28"/>
                                <w:szCs w:val="28"/>
                                <w14:textOutline w14:w="9525" w14:cap="rnd" w14:cmpd="sng" w14:algn="ctr">
                                  <w14:solidFill>
                                    <w14:srgbClr w14:val="000000"/>
                                  </w14:solidFill>
                                  <w14:prstDash w14:val="solid"/>
                                  <w14:bevel/>
                                </w14:textOutline>
                              </w:rPr>
                            </w:pPr>
                          </w:p>
                          <w:p w14:paraId="539A799D" w14:textId="3AEDCC94" w:rsidR="00787037" w:rsidRPr="00E270CF" w:rsidRDefault="00787037" w:rsidP="00787037">
                            <w:pPr>
                              <w:jc w:val="center"/>
                              <w:rPr>
                                <w:sz w:val="28"/>
                                <w:szCs w:val="28"/>
                                <w14:textOutline w14:w="9525" w14:cap="rnd" w14:cmpd="sng" w14:algn="ctr">
                                  <w14:solidFill>
                                    <w14:srgbClr w14:val="000000"/>
                                  </w14:solidFill>
                                  <w14:prstDash w14:val="solid"/>
                                  <w14:bevel/>
                                </w14:textOutline>
                              </w:rPr>
                            </w:pPr>
                            <w:r w:rsidRPr="00E270CF">
                              <w:rPr>
                                <w:sz w:val="28"/>
                                <w:szCs w:val="28"/>
                                <w14:textOutline w14:w="9525" w14:cap="rnd" w14:cmpd="sng" w14:algn="ctr">
                                  <w14:solidFill>
                                    <w14:srgbClr w14:val="000000"/>
                                  </w14:solidFill>
                                  <w14:prstDash w14:val="solid"/>
                                  <w14:bevel/>
                                </w14:textOutline>
                              </w:rPr>
                              <w:t xml:space="preserve">DR. </w:t>
                            </w:r>
                            <w:r>
                              <w:rPr>
                                <w:sz w:val="28"/>
                                <w:szCs w:val="28"/>
                                <w14:textOutline w14:w="9525" w14:cap="rnd" w14:cmpd="sng" w14:algn="ctr">
                                  <w14:solidFill>
                                    <w14:srgbClr w14:val="000000"/>
                                  </w14:solidFill>
                                  <w14:prstDash w14:val="solid"/>
                                  <w14:bevel/>
                                </w14:textOutline>
                              </w:rPr>
                              <w:t>AASHIT JAISWAL</w:t>
                            </w:r>
                          </w:p>
                          <w:p w14:paraId="68385892" w14:textId="77777777" w:rsidR="00787037" w:rsidRPr="00E270CF" w:rsidRDefault="00787037" w:rsidP="00787037">
                            <w:pPr>
                              <w:jc w:val="center"/>
                              <w:rPr>
                                <w:sz w:val="28"/>
                                <w:szCs w:val="28"/>
                                <w14:textOutline w14:w="9525" w14:cap="rnd" w14:cmpd="sng" w14:algn="ctr">
                                  <w14:solidFill>
                                    <w14:srgbClr w14:val="000000"/>
                                  </w14:solidFill>
                                  <w14:prstDash w14:val="solid"/>
                                  <w14:bevel/>
                                </w14:textOutline>
                              </w:rPr>
                            </w:pPr>
                            <w:r w:rsidRPr="00E270CF">
                              <w:rPr>
                                <w:sz w:val="28"/>
                                <w:szCs w:val="28"/>
                                <w14:textOutline w14:w="9525" w14:cap="rnd" w14:cmpd="sng" w14:algn="ctr">
                                  <w14:solidFill>
                                    <w14:srgbClr w14:val="000000"/>
                                  </w14:solidFill>
                                  <w14:prstDash w14:val="solid"/>
                                  <w14:bevel/>
                                </w14:textOutline>
                              </w:rPr>
                              <w:t>HEMWATI NANDAN BAHUGUNA GOVT PG COLLEGE NAINI PRAYAGRAJ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5203" id="Text Box 102" o:spid="_x0000_s1028" type="#_x0000_t202" style="position:absolute;margin-left:240.85pt;margin-top:1.05pt;width:208.5pt;height:170.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" fillcolor="white [3201]" strokecolor="white [3212]" strokeweight="2pt">
                <v:textbox>
                  <w:txbxContent>
                    <w:p w14:paraId="1714BA81" w14:textId="77777777" w:rsidR="00787037" w:rsidRPr="00E270CF" w:rsidRDefault="00787037" w:rsidP="00787037">
                      <w:pPr>
                        <w:jc w:val="center"/>
                        <w:rPr>
                          <w:sz w:val="28"/>
                          <w:szCs w:val="28"/>
                          <w14:textOutline w14:w="9525" w14:cap="rnd" w14:cmpd="sng" w14:algn="ctr">
                            <w14:solidFill>
                              <w14:srgbClr w14:val="000000"/>
                            </w14:solidFill>
                            <w14:prstDash w14:val="solid"/>
                            <w14:bevel/>
                          </w14:textOutline>
                        </w:rPr>
                      </w:pPr>
                      <w:r w:rsidRPr="00E270CF">
                        <w:rPr>
                          <w:sz w:val="28"/>
                          <w:szCs w:val="28"/>
                          <w14:textOutline w14:w="9525" w14:cap="rnd" w14:cmpd="sng" w14:algn="ctr">
                            <w14:solidFill>
                              <w14:srgbClr w14:val="000000"/>
                            </w14:solidFill>
                            <w14:prstDash w14:val="solid"/>
                            <w14:bevel/>
                          </w14:textOutline>
                        </w:rPr>
                        <w:t>SUPERVISION</w:t>
                      </w:r>
                    </w:p>
                    <w:p w14:paraId="1143AC8D" w14:textId="77777777" w:rsidR="00787037" w:rsidRPr="00E270CF" w:rsidRDefault="00787037" w:rsidP="00787037">
                      <w:pPr>
                        <w:jc w:val="center"/>
                        <w:rPr>
                          <w:sz w:val="28"/>
                          <w:szCs w:val="28"/>
                          <w14:textOutline w14:w="9525" w14:cap="rnd" w14:cmpd="sng" w14:algn="ctr">
                            <w14:solidFill>
                              <w14:srgbClr w14:val="000000"/>
                            </w14:solidFill>
                            <w14:prstDash w14:val="solid"/>
                            <w14:bevel/>
                          </w14:textOutline>
                        </w:rPr>
                      </w:pPr>
                    </w:p>
                    <w:p w14:paraId="6C3F4DD9" w14:textId="77777777" w:rsidR="00787037" w:rsidRPr="00E270CF" w:rsidRDefault="00787037" w:rsidP="00787037">
                      <w:pPr>
                        <w:jc w:val="center"/>
                        <w:rPr>
                          <w:sz w:val="28"/>
                          <w:szCs w:val="28"/>
                          <w14:textOutline w14:w="9525" w14:cap="rnd" w14:cmpd="sng" w14:algn="ctr">
                            <w14:solidFill>
                              <w14:srgbClr w14:val="000000"/>
                            </w14:solidFill>
                            <w14:prstDash w14:val="solid"/>
                            <w14:bevel/>
                          </w14:textOutline>
                        </w:rPr>
                      </w:pPr>
                    </w:p>
                    <w:p w14:paraId="539A799D" w14:textId="3AEDCC94" w:rsidR="00787037" w:rsidRPr="00E270CF" w:rsidRDefault="00787037" w:rsidP="00787037">
                      <w:pPr>
                        <w:jc w:val="center"/>
                        <w:rPr>
                          <w:sz w:val="28"/>
                          <w:szCs w:val="28"/>
                          <w14:textOutline w14:w="9525" w14:cap="rnd" w14:cmpd="sng" w14:algn="ctr">
                            <w14:solidFill>
                              <w14:srgbClr w14:val="000000"/>
                            </w14:solidFill>
                            <w14:prstDash w14:val="solid"/>
                            <w14:bevel/>
                          </w14:textOutline>
                        </w:rPr>
                      </w:pPr>
                      <w:r w:rsidRPr="00E270CF">
                        <w:rPr>
                          <w:sz w:val="28"/>
                          <w:szCs w:val="28"/>
                          <w14:textOutline w14:w="9525" w14:cap="rnd" w14:cmpd="sng" w14:algn="ctr">
                            <w14:solidFill>
                              <w14:srgbClr w14:val="000000"/>
                            </w14:solidFill>
                            <w14:prstDash w14:val="solid"/>
                            <w14:bevel/>
                          </w14:textOutline>
                        </w:rPr>
                        <w:t xml:space="preserve">DR. </w:t>
                      </w:r>
                      <w:r>
                        <w:rPr>
                          <w:sz w:val="28"/>
                          <w:szCs w:val="28"/>
                          <w14:textOutline w14:w="9525" w14:cap="rnd" w14:cmpd="sng" w14:algn="ctr">
                            <w14:solidFill>
                              <w14:srgbClr w14:val="000000"/>
                            </w14:solidFill>
                            <w14:prstDash w14:val="solid"/>
                            <w14:bevel/>
                          </w14:textOutline>
                        </w:rPr>
                        <w:t>AASHIT JAISWAL</w:t>
                      </w:r>
                    </w:p>
                    <w:p w14:paraId="68385892" w14:textId="77777777" w:rsidR="00787037" w:rsidRPr="00E270CF" w:rsidRDefault="00787037" w:rsidP="00787037">
                      <w:pPr>
                        <w:jc w:val="center"/>
                        <w:rPr>
                          <w:sz w:val="28"/>
                          <w:szCs w:val="28"/>
                          <w14:textOutline w14:w="9525" w14:cap="rnd" w14:cmpd="sng" w14:algn="ctr">
                            <w14:solidFill>
                              <w14:srgbClr w14:val="000000"/>
                            </w14:solidFill>
                            <w14:prstDash w14:val="solid"/>
                            <w14:bevel/>
                          </w14:textOutline>
                        </w:rPr>
                      </w:pPr>
                      <w:r w:rsidRPr="00E270CF">
                        <w:rPr>
                          <w:sz w:val="28"/>
                          <w:szCs w:val="28"/>
                          <w14:textOutline w14:w="9525" w14:cap="rnd" w14:cmpd="sng" w14:algn="ctr">
                            <w14:solidFill>
                              <w14:srgbClr w14:val="000000"/>
                            </w14:solidFill>
                            <w14:prstDash w14:val="solid"/>
                            <w14:bevel/>
                          </w14:textOutline>
                        </w:rPr>
                        <w:t>HEMWATI NANDAN BAHUGUNA GOVT PG COLLEGE NAINI PRAYAGRAJ</w:t>
                      </w:r>
                    </w:p>
                  </w:txbxContent>
                </v:textbox>
                <w10:wrap anchorx="margin"/>
              </v:shape>
            </w:pict>
          </mc:Fallback>
        </mc:AlternateContent>
      </w:r>
    </w:p>
    <w:p w14:paraId="64115416" w14:textId="77777777" w:rsidR="00787037" w:rsidRPr="00C95C02" w:rsidRDefault="00787037" w:rsidP="00787037">
      <w:pPr>
        <w:rPr>
          <w:b/>
          <w:bCs/>
          <w:sz w:val="26"/>
          <w:szCs w:val="26"/>
        </w:rPr>
      </w:pPr>
      <w:r w:rsidRPr="00D81F09">
        <w:rPr>
          <w:b/>
          <w:bCs/>
          <w:sz w:val="34"/>
          <w:szCs w:val="34"/>
        </w:rPr>
        <w:t>Date</w:t>
      </w:r>
      <w:r w:rsidRPr="00D81F09">
        <w:rPr>
          <w:b/>
          <w:bCs/>
          <w:sz w:val="28"/>
          <w:szCs w:val="28"/>
        </w:rPr>
        <w:t>:</w:t>
      </w:r>
      <w:r w:rsidRPr="00D81F09">
        <w:rPr>
          <w:b/>
          <w:bCs/>
          <w:sz w:val="28"/>
          <w:szCs w:val="28"/>
        </w:rPr>
        <w:tab/>
      </w:r>
      <w:r w:rsidRPr="00C95C02">
        <w:rPr>
          <w:b/>
          <w:bCs/>
        </w:rPr>
        <w:tab/>
      </w:r>
      <w:r w:rsidRPr="00C95C02">
        <w:rPr>
          <w:b/>
          <w:bCs/>
        </w:rPr>
        <w:tab/>
      </w:r>
      <w:r w:rsidRPr="00C95C02">
        <w:rPr>
          <w:b/>
          <w:bCs/>
        </w:rPr>
        <w:tab/>
      </w:r>
      <w:r w:rsidRPr="00C95C02">
        <w:rPr>
          <w:b/>
          <w:bCs/>
        </w:rPr>
        <w:tab/>
      </w:r>
      <w:r w:rsidRPr="00C95C02">
        <w:rPr>
          <w:b/>
          <w:bCs/>
        </w:rPr>
        <w:tab/>
      </w:r>
      <w:r w:rsidRPr="00C95C02">
        <w:rPr>
          <w:b/>
          <w:bCs/>
        </w:rPr>
        <w:tab/>
      </w:r>
    </w:p>
    <w:p w14:paraId="07D3C841" w14:textId="77777777" w:rsidR="00787037" w:rsidRPr="003F74C5" w:rsidRDefault="00787037" w:rsidP="00787037">
      <w:pPr>
        <w:rPr>
          <w:b/>
          <w:bCs/>
          <w:u w:val="single"/>
        </w:rPr>
      </w:pP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sidRPr="003F74C5">
        <w:rPr>
          <w:b/>
          <w:bCs/>
          <w:u w:val="single"/>
        </w:rPr>
        <w:br w:type="page"/>
      </w:r>
    </w:p>
    <w:p w14:paraId="62B62D8B" w14:textId="77777777" w:rsidR="00787037" w:rsidRDefault="00787037" w:rsidP="00787037">
      <w:pPr>
        <w:jc w:val="center"/>
        <w:rPr>
          <w:b/>
          <w:bCs/>
          <w:sz w:val="38"/>
          <w:szCs w:val="38"/>
          <w:u w:val="single"/>
        </w:rPr>
      </w:pPr>
      <w:r w:rsidRPr="00C0200B">
        <w:rPr>
          <w:b/>
          <w:bCs/>
          <w:sz w:val="38"/>
          <w:szCs w:val="38"/>
          <w:u w:val="single"/>
        </w:rPr>
        <w:lastRenderedPageBreak/>
        <w:t>DECLARATION</w:t>
      </w:r>
    </w:p>
    <w:p w14:paraId="6B59BC11" w14:textId="77777777" w:rsidR="004C5308" w:rsidRPr="00C0200B" w:rsidRDefault="004C5308" w:rsidP="00787037">
      <w:pPr>
        <w:jc w:val="center"/>
        <w:rPr>
          <w:b/>
          <w:bCs/>
          <w:sz w:val="38"/>
          <w:szCs w:val="38"/>
          <w:u w:val="single"/>
        </w:rPr>
      </w:pPr>
    </w:p>
    <w:p w14:paraId="01FE15BA" w14:textId="340B98DC" w:rsidR="00787037" w:rsidRPr="00C0200B" w:rsidRDefault="00787037" w:rsidP="00787037">
      <w:pPr>
        <w:jc w:val="both"/>
        <w:rPr>
          <w:sz w:val="36"/>
          <w:szCs w:val="36"/>
        </w:rPr>
      </w:pPr>
      <w:r w:rsidRPr="00C0200B">
        <w:rPr>
          <w:b/>
          <w:bCs/>
          <w:sz w:val="36"/>
          <w:szCs w:val="36"/>
        </w:rPr>
        <w:t>S</w:t>
      </w:r>
      <w:r>
        <w:rPr>
          <w:b/>
          <w:bCs/>
          <w:sz w:val="36"/>
          <w:szCs w:val="36"/>
        </w:rPr>
        <w:t>AMIKSHA PANDEY</w:t>
      </w:r>
      <w:r w:rsidRPr="00C0200B">
        <w:rPr>
          <w:sz w:val="36"/>
          <w:szCs w:val="36"/>
        </w:rPr>
        <w:t xml:space="preserve"> hereby that this submission is my own work and that the best of my knowledge and belief, it contains no material previously published or written by another person nor material which to a substantial extent has been accepted for the award of any other degree of the university or other institute of higher learning except where the acknowledgement has been made in text.</w:t>
      </w:r>
    </w:p>
    <w:p w14:paraId="0B942716" w14:textId="737B3E72" w:rsidR="00787037" w:rsidRDefault="00787037" w:rsidP="00787037"/>
    <w:p w14:paraId="4DAC3868" w14:textId="395A053C" w:rsidR="00787037" w:rsidRDefault="00787037" w:rsidP="00787037"/>
    <w:p w14:paraId="1D671F7E" w14:textId="1546CBD2" w:rsidR="00787037" w:rsidRDefault="00787037" w:rsidP="00787037">
      <w:pPr>
        <w:jc w:val="right"/>
        <w:rPr>
          <w:sz w:val="40"/>
          <w:szCs w:val="40"/>
        </w:rPr>
      </w:pPr>
      <w:r w:rsidRPr="00D81F09">
        <w:rPr>
          <w:b/>
          <w:bCs/>
          <w:sz w:val="28"/>
          <w:szCs w:val="28"/>
        </w:rPr>
        <w:t xml:space="preserve">                                                                                    </w:t>
      </w:r>
      <w:r>
        <w:rPr>
          <w:b/>
          <w:bCs/>
          <w:sz w:val="28"/>
          <w:szCs w:val="28"/>
        </w:rPr>
        <w:tab/>
      </w:r>
    </w:p>
    <w:p w14:paraId="7E8067F0" w14:textId="65CA6361" w:rsidR="00A14528" w:rsidRPr="00A14528" w:rsidRDefault="001A4EBD" w:rsidP="00A14528">
      <w:pPr>
        <w:jc w:val="center"/>
        <w:rPr>
          <w:b/>
          <w:bCs/>
          <w:sz w:val="42"/>
          <w:szCs w:val="42"/>
          <w:u w:val="single"/>
        </w:rPr>
      </w:pPr>
      <w:r>
        <w:rPr>
          <w:noProof/>
        </w:rPr>
        <mc:AlternateContent>
          <mc:Choice Requires="wps">
            <w:drawing>
              <wp:anchor distT="0" distB="0" distL="114300" distR="114300" simplePos="0" relativeHeight="251662336" behindDoc="0" locked="0" layoutInCell="1" allowOverlap="1" wp14:anchorId="452E9BF7" wp14:editId="0D7F925F">
                <wp:simplePos x="0" y="0"/>
                <wp:positionH relativeFrom="column">
                  <wp:posOffset>2647315</wp:posOffset>
                </wp:positionH>
                <wp:positionV relativeFrom="paragraph">
                  <wp:posOffset>32385</wp:posOffset>
                </wp:positionV>
                <wp:extent cx="3799840" cy="1958975"/>
                <wp:effectExtent l="0" t="0" r="10160" b="22225"/>
                <wp:wrapNone/>
                <wp:docPr id="1501410356" name="Text Box 1"/>
                <wp:cNvGraphicFramePr/>
                <a:graphic xmlns:a="http://schemas.openxmlformats.org/drawingml/2006/main">
                  <a:graphicData uri="http://schemas.microsoft.com/office/word/2010/wordprocessingShape">
                    <wps:wsp>
                      <wps:cNvSpPr txBox="1"/>
                      <wps:spPr>
                        <a:xfrm>
                          <a:off x="0" y="0"/>
                          <a:ext cx="3799840" cy="1958975"/>
                        </a:xfrm>
                        <a:prstGeom prst="rect">
                          <a:avLst/>
                        </a:prstGeom>
                        <a:solidFill>
                          <a:schemeClr val="lt1"/>
                        </a:solidFill>
                        <a:ln w="6350">
                          <a:solidFill>
                            <a:prstClr val="black"/>
                          </a:solidFill>
                        </a:ln>
                      </wps:spPr>
                      <wps:txbx>
                        <w:txbxContent>
                          <w:p w14:paraId="67BC3720" w14:textId="50F85442" w:rsidR="00787037" w:rsidRDefault="00787037" w:rsidP="00787037">
                            <w:pPr>
                              <w:jc w:val="center"/>
                              <w:rPr>
                                <w:b/>
                                <w:bCs/>
                                <w:sz w:val="30"/>
                                <w:szCs w:val="30"/>
                              </w:rPr>
                            </w:pPr>
                            <w:r w:rsidRPr="00C0200B">
                              <w:rPr>
                                <w:b/>
                                <w:bCs/>
                                <w:sz w:val="30"/>
                                <w:szCs w:val="30"/>
                              </w:rPr>
                              <w:t>S</w:t>
                            </w:r>
                            <w:r>
                              <w:rPr>
                                <w:b/>
                                <w:bCs/>
                                <w:sz w:val="30"/>
                                <w:szCs w:val="30"/>
                              </w:rPr>
                              <w:t>AMIKSHA PANDEY</w:t>
                            </w:r>
                          </w:p>
                          <w:p w14:paraId="6860B640" w14:textId="77777777" w:rsidR="00787037" w:rsidRDefault="00787037" w:rsidP="00787037">
                            <w:pPr>
                              <w:jc w:val="center"/>
                              <w:rPr>
                                <w:b/>
                                <w:bCs/>
                                <w:sz w:val="30"/>
                                <w:szCs w:val="30"/>
                              </w:rPr>
                            </w:pPr>
                          </w:p>
                          <w:p w14:paraId="6D8EDCE7" w14:textId="14ABF3A4" w:rsidR="00787037" w:rsidRDefault="0049417B" w:rsidP="00787037">
                            <w:pPr>
                              <w:jc w:val="center"/>
                              <w:rPr>
                                <w:b/>
                                <w:bCs/>
                                <w:sz w:val="30"/>
                                <w:szCs w:val="30"/>
                              </w:rPr>
                            </w:pPr>
                            <w:r>
                              <w:rPr>
                                <w:b/>
                                <w:bCs/>
                                <w:sz w:val="30"/>
                                <w:szCs w:val="30"/>
                              </w:rPr>
                              <w:t>MSC</w:t>
                            </w:r>
                            <w:r w:rsidR="001A4EBD">
                              <w:rPr>
                                <w:b/>
                                <w:bCs/>
                                <w:sz w:val="30"/>
                                <w:szCs w:val="30"/>
                              </w:rPr>
                              <w:t>(IV SEMSTER)</w:t>
                            </w:r>
                          </w:p>
                          <w:p w14:paraId="79D48908" w14:textId="2B0955DE" w:rsidR="001A4EBD" w:rsidRPr="00C0200B" w:rsidRDefault="001A4EBD" w:rsidP="00787037">
                            <w:pPr>
                              <w:jc w:val="center"/>
                              <w:rPr>
                                <w:b/>
                                <w:bCs/>
                                <w:sz w:val="30"/>
                                <w:szCs w:val="30"/>
                              </w:rPr>
                            </w:pPr>
                            <w:r>
                              <w:rPr>
                                <w:b/>
                                <w:bCs/>
                                <w:sz w:val="30"/>
                                <w:szCs w:val="30"/>
                              </w:rPr>
                              <w:t>ROLL NO. 24124959210</w:t>
                            </w:r>
                            <w:r w:rsidR="00DC4543">
                              <w:rPr>
                                <w:b/>
                                <w:bCs/>
                                <w:sz w:val="30"/>
                                <w:szCs w:val="30"/>
                              </w:rPr>
                              <w:t>08</w:t>
                            </w:r>
                          </w:p>
                          <w:p w14:paraId="3A9BBBE3" w14:textId="77777777" w:rsidR="00787037" w:rsidRPr="00C0200B" w:rsidRDefault="00787037" w:rsidP="00787037">
                            <w:pPr>
                              <w:ind w:left="5760"/>
                              <w:rPr>
                                <w:b/>
                                <w:bCs/>
                                <w:sz w:val="30"/>
                                <w:szCs w:val="30"/>
                              </w:rPr>
                            </w:pPr>
                            <w:r w:rsidRPr="00C0200B">
                              <w:rPr>
                                <w:b/>
                                <w:bCs/>
                                <w:sz w:val="30"/>
                                <w:szCs w:val="30"/>
                              </w:rPr>
                              <w:t xml:space="preserve">                                                                                                                                 M.SC (IV Semester)</w:t>
                            </w:r>
                          </w:p>
                          <w:p w14:paraId="0383D793" w14:textId="77777777" w:rsidR="00787037" w:rsidRDefault="00787037" w:rsidP="00787037">
                            <w:pPr>
                              <w:rPr>
                                <w:sz w:val="40"/>
                                <w:szCs w:val="40"/>
                              </w:rPr>
                            </w:pPr>
                            <w:r w:rsidRPr="00C0200B">
                              <w:rPr>
                                <w:b/>
                                <w:bCs/>
                                <w:sz w:val="30"/>
                                <w:szCs w:val="30"/>
                              </w:rPr>
                              <w:t>Roll No:- 2412495921010</w:t>
                            </w:r>
                          </w:p>
                          <w:p w14:paraId="2E603867" w14:textId="77777777" w:rsidR="00787037" w:rsidRDefault="007870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E9BF7" id="Text Box 1" o:spid="_x0000_s1029" type="#_x0000_t202" style="position:absolute;left:0;text-align:left;margin-left:208.45pt;margin-top:2.55pt;width:299.2pt;height:15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" fillcolor="white [3201]" strokeweight=".5pt">
                <v:textbox>
                  <w:txbxContent>
                    <w:p w14:paraId="67BC3720" w14:textId="50F85442" w:rsidR="00787037" w:rsidRDefault="00787037" w:rsidP="00787037">
                      <w:pPr>
                        <w:jc w:val="center"/>
                        <w:rPr>
                          <w:b/>
                          <w:bCs/>
                          <w:sz w:val="30"/>
                          <w:szCs w:val="30"/>
                        </w:rPr>
                      </w:pPr>
                      <w:r w:rsidRPr="00C0200B">
                        <w:rPr>
                          <w:b/>
                          <w:bCs/>
                          <w:sz w:val="30"/>
                          <w:szCs w:val="30"/>
                        </w:rPr>
                        <w:t>S</w:t>
                      </w:r>
                      <w:r>
                        <w:rPr>
                          <w:b/>
                          <w:bCs/>
                          <w:sz w:val="30"/>
                          <w:szCs w:val="30"/>
                        </w:rPr>
                        <w:t>AMIKSHA PANDEY</w:t>
                      </w:r>
                    </w:p>
                    <w:p w14:paraId="6860B640" w14:textId="77777777" w:rsidR="00787037" w:rsidRDefault="00787037" w:rsidP="00787037">
                      <w:pPr>
                        <w:jc w:val="center"/>
                        <w:rPr>
                          <w:b/>
                          <w:bCs/>
                          <w:sz w:val="30"/>
                          <w:szCs w:val="30"/>
                        </w:rPr>
                      </w:pPr>
                    </w:p>
                    <w:p w14:paraId="6D8EDCE7" w14:textId="14ABF3A4" w:rsidR="00787037" w:rsidRDefault="0049417B" w:rsidP="00787037">
                      <w:pPr>
                        <w:jc w:val="center"/>
                        <w:rPr>
                          <w:b/>
                          <w:bCs/>
                          <w:sz w:val="30"/>
                          <w:szCs w:val="30"/>
                        </w:rPr>
                      </w:pPr>
                      <w:r>
                        <w:rPr>
                          <w:b/>
                          <w:bCs/>
                          <w:sz w:val="30"/>
                          <w:szCs w:val="30"/>
                        </w:rPr>
                        <w:t>MSC</w:t>
                      </w:r>
                      <w:r w:rsidR="001A4EBD">
                        <w:rPr>
                          <w:b/>
                          <w:bCs/>
                          <w:sz w:val="30"/>
                          <w:szCs w:val="30"/>
                        </w:rPr>
                        <w:t>(IV SEMSTER)</w:t>
                      </w:r>
                    </w:p>
                    <w:p w14:paraId="79D48908" w14:textId="2B0955DE" w:rsidR="001A4EBD" w:rsidRPr="00C0200B" w:rsidRDefault="001A4EBD" w:rsidP="00787037">
                      <w:pPr>
                        <w:jc w:val="center"/>
                        <w:rPr>
                          <w:b/>
                          <w:bCs/>
                          <w:sz w:val="30"/>
                          <w:szCs w:val="30"/>
                        </w:rPr>
                      </w:pPr>
                      <w:r>
                        <w:rPr>
                          <w:b/>
                          <w:bCs/>
                          <w:sz w:val="30"/>
                          <w:szCs w:val="30"/>
                        </w:rPr>
                        <w:t>ROLL NO. 24124959210</w:t>
                      </w:r>
                      <w:r w:rsidR="00DC4543">
                        <w:rPr>
                          <w:b/>
                          <w:bCs/>
                          <w:sz w:val="30"/>
                          <w:szCs w:val="30"/>
                        </w:rPr>
                        <w:t>08</w:t>
                      </w:r>
                    </w:p>
                    <w:p w14:paraId="3A9BBBE3" w14:textId="77777777" w:rsidR="00787037" w:rsidRPr="00C0200B" w:rsidRDefault="00787037" w:rsidP="00787037">
                      <w:pPr>
                        <w:ind w:left="5760"/>
                        <w:rPr>
                          <w:b/>
                          <w:bCs/>
                          <w:sz w:val="30"/>
                          <w:szCs w:val="30"/>
                        </w:rPr>
                      </w:pPr>
                      <w:r w:rsidRPr="00C0200B">
                        <w:rPr>
                          <w:b/>
                          <w:bCs/>
                          <w:sz w:val="30"/>
                          <w:szCs w:val="30"/>
                        </w:rPr>
                        <w:t xml:space="preserve">                                                                                                                                 M.SC (IV Semester)</w:t>
                      </w:r>
                    </w:p>
                    <w:p w14:paraId="0383D793" w14:textId="77777777" w:rsidR="00787037" w:rsidRDefault="00787037" w:rsidP="00787037">
                      <w:pPr>
                        <w:rPr>
                          <w:sz w:val="40"/>
                          <w:szCs w:val="40"/>
                        </w:rPr>
                      </w:pPr>
                      <w:r w:rsidRPr="00C0200B">
                        <w:rPr>
                          <w:b/>
                          <w:bCs/>
                          <w:sz w:val="30"/>
                          <w:szCs w:val="30"/>
                        </w:rPr>
                        <w:t>Roll No:- 2412495921010</w:t>
                      </w:r>
                    </w:p>
                    <w:p w14:paraId="2E603867" w14:textId="77777777" w:rsidR="00787037" w:rsidRDefault="00787037"/>
                  </w:txbxContent>
                </v:textbox>
              </v:shape>
            </w:pict>
          </mc:Fallback>
        </mc:AlternateContent>
      </w:r>
      <w:r w:rsidR="00A14528" w:rsidRPr="00A14528">
        <w:rPr>
          <w:sz w:val="42"/>
          <w:szCs w:val="42"/>
        </w:rPr>
        <w:br w:type="page"/>
      </w:r>
      <w:r w:rsidR="00A14528" w:rsidRPr="00A14528">
        <w:rPr>
          <w:b/>
          <w:bCs/>
          <w:sz w:val="40"/>
          <w:szCs w:val="40"/>
          <w:u w:val="single"/>
        </w:rPr>
        <w:lastRenderedPageBreak/>
        <w:t>Table of contents</w:t>
      </w:r>
    </w:p>
    <w:p w14:paraId="327982F0" w14:textId="1F204E89" w:rsidR="00A14528" w:rsidRDefault="00A14528">
      <w:pPr>
        <w:rPr>
          <w:sz w:val="40"/>
          <w:szCs w:val="40"/>
        </w:rPr>
      </w:pPr>
    </w:p>
    <w:p w14:paraId="41A837BD" w14:textId="77777777" w:rsidR="00A14528" w:rsidRDefault="00A14528">
      <w:pPr>
        <w:rPr>
          <w:sz w:val="40"/>
          <w:szCs w:val="40"/>
        </w:rPr>
      </w:pPr>
    </w:p>
    <w:tbl>
      <w:tblPr>
        <w:tblStyle w:val="TableGrid"/>
        <w:tblW w:w="0" w:type="auto"/>
        <w:tblLook w:val="04A0" w:firstRow="1" w:lastRow="0" w:firstColumn="1" w:lastColumn="0" w:noHBand="0" w:noVBand="1"/>
      </w:tblPr>
      <w:tblGrid>
        <w:gridCol w:w="846"/>
        <w:gridCol w:w="8490"/>
      </w:tblGrid>
      <w:tr w:rsidR="00A14528" w14:paraId="6403B8B9" w14:textId="77777777" w:rsidTr="00A14528">
        <w:tc>
          <w:tcPr>
            <w:tcW w:w="846" w:type="dxa"/>
          </w:tcPr>
          <w:p w14:paraId="2CB232B7" w14:textId="169D1A6E" w:rsidR="00A14528" w:rsidRPr="00A14528" w:rsidRDefault="00A14528">
            <w:pPr>
              <w:rPr>
                <w:sz w:val="36"/>
                <w:szCs w:val="36"/>
              </w:rPr>
            </w:pPr>
            <w:r w:rsidRPr="00A14528">
              <w:rPr>
                <w:sz w:val="32"/>
                <w:szCs w:val="32"/>
              </w:rPr>
              <w:t>Sr no.</w:t>
            </w:r>
          </w:p>
        </w:tc>
        <w:tc>
          <w:tcPr>
            <w:tcW w:w="8490" w:type="dxa"/>
          </w:tcPr>
          <w:p w14:paraId="4B505618" w14:textId="026FF9B9" w:rsidR="00A14528" w:rsidRDefault="00A14528" w:rsidP="00A14528">
            <w:pPr>
              <w:jc w:val="center"/>
              <w:rPr>
                <w:sz w:val="40"/>
                <w:szCs w:val="40"/>
              </w:rPr>
            </w:pPr>
            <w:r w:rsidRPr="00A14528">
              <w:rPr>
                <w:sz w:val="46"/>
                <w:szCs w:val="46"/>
              </w:rPr>
              <w:t>Contents</w:t>
            </w:r>
          </w:p>
        </w:tc>
      </w:tr>
      <w:tr w:rsidR="00A14528" w14:paraId="4D8A8CA5" w14:textId="77777777" w:rsidTr="00A14528">
        <w:tc>
          <w:tcPr>
            <w:tcW w:w="846" w:type="dxa"/>
          </w:tcPr>
          <w:p w14:paraId="7DD28185" w14:textId="7C5B9A3F" w:rsidR="00A14528" w:rsidRDefault="00A14528">
            <w:pPr>
              <w:rPr>
                <w:sz w:val="40"/>
                <w:szCs w:val="40"/>
              </w:rPr>
            </w:pPr>
            <w:r>
              <w:rPr>
                <w:sz w:val="40"/>
                <w:szCs w:val="40"/>
              </w:rPr>
              <w:t>1</w:t>
            </w:r>
          </w:p>
        </w:tc>
        <w:tc>
          <w:tcPr>
            <w:tcW w:w="8490" w:type="dxa"/>
          </w:tcPr>
          <w:p w14:paraId="0FBFD63D" w14:textId="1A655B77" w:rsidR="00A14528" w:rsidRDefault="00A14528">
            <w:pPr>
              <w:rPr>
                <w:sz w:val="40"/>
                <w:szCs w:val="40"/>
              </w:rPr>
            </w:pPr>
            <w:r>
              <w:rPr>
                <w:sz w:val="40"/>
                <w:szCs w:val="40"/>
              </w:rPr>
              <w:t>Introduction</w:t>
            </w:r>
          </w:p>
        </w:tc>
      </w:tr>
      <w:tr w:rsidR="00A14528" w14:paraId="0C5CE775" w14:textId="77777777" w:rsidTr="00A14528">
        <w:tc>
          <w:tcPr>
            <w:tcW w:w="846" w:type="dxa"/>
          </w:tcPr>
          <w:p w14:paraId="57426F68" w14:textId="61395959" w:rsidR="00A14528" w:rsidRDefault="00A14528">
            <w:pPr>
              <w:rPr>
                <w:sz w:val="40"/>
                <w:szCs w:val="40"/>
              </w:rPr>
            </w:pPr>
            <w:r>
              <w:rPr>
                <w:sz w:val="40"/>
                <w:szCs w:val="40"/>
              </w:rPr>
              <w:t>2</w:t>
            </w:r>
          </w:p>
        </w:tc>
        <w:tc>
          <w:tcPr>
            <w:tcW w:w="8490" w:type="dxa"/>
          </w:tcPr>
          <w:p w14:paraId="2AB8BDFA" w14:textId="080B1096" w:rsidR="00A14528" w:rsidRDefault="00A14528">
            <w:pPr>
              <w:rPr>
                <w:sz w:val="40"/>
                <w:szCs w:val="40"/>
              </w:rPr>
            </w:pPr>
            <w:r>
              <w:rPr>
                <w:sz w:val="40"/>
                <w:szCs w:val="40"/>
              </w:rPr>
              <w:t>Nanoscience classification and synthesis</w:t>
            </w:r>
          </w:p>
        </w:tc>
      </w:tr>
      <w:tr w:rsidR="00A14528" w14:paraId="47E502A1" w14:textId="77777777" w:rsidTr="00A14528">
        <w:tc>
          <w:tcPr>
            <w:tcW w:w="846" w:type="dxa"/>
          </w:tcPr>
          <w:p w14:paraId="6328197E" w14:textId="70258BE9" w:rsidR="00A14528" w:rsidRDefault="00A14528">
            <w:pPr>
              <w:rPr>
                <w:sz w:val="40"/>
                <w:szCs w:val="40"/>
              </w:rPr>
            </w:pPr>
            <w:r>
              <w:rPr>
                <w:sz w:val="40"/>
                <w:szCs w:val="40"/>
              </w:rPr>
              <w:t>3</w:t>
            </w:r>
          </w:p>
        </w:tc>
        <w:tc>
          <w:tcPr>
            <w:tcW w:w="8490" w:type="dxa"/>
          </w:tcPr>
          <w:p w14:paraId="1466D423" w14:textId="638732B1" w:rsidR="00A14528" w:rsidRDefault="00A14528">
            <w:pPr>
              <w:rPr>
                <w:sz w:val="40"/>
                <w:szCs w:val="40"/>
              </w:rPr>
            </w:pPr>
            <w:r>
              <w:rPr>
                <w:sz w:val="40"/>
                <w:szCs w:val="40"/>
              </w:rPr>
              <w:t>Climate change: A serious problem</w:t>
            </w:r>
          </w:p>
        </w:tc>
      </w:tr>
      <w:tr w:rsidR="00A14528" w14:paraId="77DB5437" w14:textId="77777777" w:rsidTr="00A14528">
        <w:tc>
          <w:tcPr>
            <w:tcW w:w="846" w:type="dxa"/>
          </w:tcPr>
          <w:p w14:paraId="37A2B201" w14:textId="6B756F04" w:rsidR="00A14528" w:rsidRDefault="00A14528">
            <w:pPr>
              <w:rPr>
                <w:sz w:val="40"/>
                <w:szCs w:val="40"/>
              </w:rPr>
            </w:pPr>
            <w:r>
              <w:rPr>
                <w:sz w:val="40"/>
                <w:szCs w:val="40"/>
              </w:rPr>
              <w:t>4</w:t>
            </w:r>
          </w:p>
        </w:tc>
        <w:tc>
          <w:tcPr>
            <w:tcW w:w="8490" w:type="dxa"/>
          </w:tcPr>
          <w:p w14:paraId="7793B032" w14:textId="15F1E96F" w:rsidR="00A14528" w:rsidRDefault="002930D1">
            <w:pPr>
              <w:rPr>
                <w:sz w:val="40"/>
                <w:szCs w:val="40"/>
              </w:rPr>
            </w:pPr>
            <w:r>
              <w:rPr>
                <w:sz w:val="40"/>
                <w:szCs w:val="40"/>
              </w:rPr>
              <w:t>Mitigating c</w:t>
            </w:r>
            <w:r w:rsidR="00A14528">
              <w:rPr>
                <w:sz w:val="40"/>
                <w:szCs w:val="40"/>
              </w:rPr>
              <w:t>limate change with Nano-technology</w:t>
            </w:r>
          </w:p>
        </w:tc>
      </w:tr>
      <w:tr w:rsidR="00A14528" w14:paraId="58B03052" w14:textId="77777777" w:rsidTr="00A14528">
        <w:tc>
          <w:tcPr>
            <w:tcW w:w="846" w:type="dxa"/>
          </w:tcPr>
          <w:p w14:paraId="343AAB1B" w14:textId="1330D295" w:rsidR="00A14528" w:rsidRDefault="00A14528">
            <w:pPr>
              <w:rPr>
                <w:sz w:val="40"/>
                <w:szCs w:val="40"/>
              </w:rPr>
            </w:pPr>
            <w:r>
              <w:rPr>
                <w:sz w:val="40"/>
                <w:szCs w:val="40"/>
              </w:rPr>
              <w:t>5</w:t>
            </w:r>
          </w:p>
        </w:tc>
        <w:tc>
          <w:tcPr>
            <w:tcW w:w="8490" w:type="dxa"/>
          </w:tcPr>
          <w:p w14:paraId="49C2FEA7" w14:textId="40480B41" w:rsidR="00A14528" w:rsidRDefault="00A14528">
            <w:pPr>
              <w:rPr>
                <w:sz w:val="40"/>
                <w:szCs w:val="40"/>
              </w:rPr>
            </w:pPr>
            <w:r>
              <w:rPr>
                <w:sz w:val="40"/>
                <w:szCs w:val="40"/>
              </w:rPr>
              <w:t>Conclusion and Recommendation</w:t>
            </w:r>
          </w:p>
        </w:tc>
      </w:tr>
    </w:tbl>
    <w:p w14:paraId="5D11823F" w14:textId="77777777" w:rsidR="00A14528" w:rsidRDefault="00A14528">
      <w:pPr>
        <w:rPr>
          <w:sz w:val="40"/>
          <w:szCs w:val="40"/>
        </w:rPr>
      </w:pPr>
    </w:p>
    <w:p w14:paraId="42497EF6" w14:textId="77777777" w:rsidR="00A14528" w:rsidRDefault="00A14528">
      <w:pPr>
        <w:rPr>
          <w:sz w:val="40"/>
          <w:szCs w:val="40"/>
        </w:rPr>
      </w:pPr>
    </w:p>
    <w:p w14:paraId="2E21DF41" w14:textId="77777777" w:rsidR="00A14528" w:rsidRDefault="00A14528">
      <w:pPr>
        <w:rPr>
          <w:sz w:val="40"/>
          <w:szCs w:val="40"/>
        </w:rPr>
      </w:pPr>
    </w:p>
    <w:p w14:paraId="64DEC981" w14:textId="77777777" w:rsidR="00A14528" w:rsidRDefault="00A14528">
      <w:pPr>
        <w:rPr>
          <w:sz w:val="40"/>
          <w:szCs w:val="40"/>
        </w:rPr>
      </w:pPr>
    </w:p>
    <w:p w14:paraId="64A667E6" w14:textId="77777777" w:rsidR="00A14528" w:rsidRDefault="00A14528">
      <w:pPr>
        <w:rPr>
          <w:sz w:val="40"/>
          <w:szCs w:val="40"/>
        </w:rPr>
      </w:pPr>
    </w:p>
    <w:p w14:paraId="40960038" w14:textId="77777777" w:rsidR="00A14528" w:rsidRDefault="00A14528">
      <w:pPr>
        <w:rPr>
          <w:sz w:val="40"/>
          <w:szCs w:val="40"/>
        </w:rPr>
      </w:pPr>
    </w:p>
    <w:p w14:paraId="0B163626" w14:textId="77777777" w:rsidR="00A14528" w:rsidRDefault="00A14528">
      <w:pPr>
        <w:rPr>
          <w:sz w:val="40"/>
          <w:szCs w:val="40"/>
        </w:rPr>
      </w:pPr>
    </w:p>
    <w:p w14:paraId="10A82C1B" w14:textId="77777777" w:rsidR="00A14528" w:rsidRDefault="00A14528">
      <w:pPr>
        <w:rPr>
          <w:sz w:val="40"/>
          <w:szCs w:val="40"/>
        </w:rPr>
      </w:pPr>
    </w:p>
    <w:p w14:paraId="7F63964A" w14:textId="77777777" w:rsidR="00A14528" w:rsidRDefault="00A14528">
      <w:pPr>
        <w:rPr>
          <w:sz w:val="40"/>
          <w:szCs w:val="40"/>
        </w:rPr>
      </w:pPr>
    </w:p>
    <w:p w14:paraId="791E1646" w14:textId="77777777" w:rsidR="00A14528" w:rsidRDefault="00A14528">
      <w:pPr>
        <w:rPr>
          <w:sz w:val="40"/>
          <w:szCs w:val="40"/>
        </w:rPr>
      </w:pPr>
    </w:p>
    <w:p w14:paraId="267DBA05" w14:textId="77777777" w:rsidR="00A14528" w:rsidRDefault="00A14528">
      <w:pPr>
        <w:rPr>
          <w:sz w:val="40"/>
          <w:szCs w:val="40"/>
        </w:rPr>
      </w:pPr>
    </w:p>
    <w:p w14:paraId="411868C5" w14:textId="77777777" w:rsidR="00A14528" w:rsidRDefault="00A14528">
      <w:pPr>
        <w:rPr>
          <w:sz w:val="40"/>
          <w:szCs w:val="40"/>
        </w:rPr>
      </w:pPr>
    </w:p>
    <w:p w14:paraId="7B2B025B" w14:textId="77777777" w:rsidR="00A14528" w:rsidRDefault="00A14528">
      <w:pPr>
        <w:rPr>
          <w:sz w:val="40"/>
          <w:szCs w:val="40"/>
        </w:rPr>
      </w:pPr>
    </w:p>
    <w:p w14:paraId="5C5CB7D7" w14:textId="77777777" w:rsidR="00A14528" w:rsidRDefault="00A14528">
      <w:pPr>
        <w:rPr>
          <w:sz w:val="40"/>
          <w:szCs w:val="40"/>
        </w:rPr>
      </w:pPr>
    </w:p>
    <w:p w14:paraId="2DA37E94" w14:textId="77777777" w:rsidR="00A14528" w:rsidRDefault="00A14528">
      <w:pPr>
        <w:rPr>
          <w:sz w:val="40"/>
          <w:szCs w:val="40"/>
        </w:rPr>
      </w:pPr>
    </w:p>
    <w:p w14:paraId="30B0FA01" w14:textId="77777777" w:rsidR="00A14528" w:rsidRDefault="00A14528">
      <w:pPr>
        <w:rPr>
          <w:sz w:val="40"/>
          <w:szCs w:val="40"/>
        </w:rPr>
      </w:pPr>
    </w:p>
    <w:p w14:paraId="4681E47E" w14:textId="77777777" w:rsidR="00A14528" w:rsidRDefault="00A14528">
      <w:pPr>
        <w:rPr>
          <w:sz w:val="40"/>
          <w:szCs w:val="40"/>
        </w:rPr>
      </w:pPr>
    </w:p>
    <w:p w14:paraId="0A49F9DD" w14:textId="77777777" w:rsidR="00A14528" w:rsidRDefault="00A14528">
      <w:pPr>
        <w:rPr>
          <w:sz w:val="40"/>
          <w:szCs w:val="40"/>
        </w:rPr>
      </w:pPr>
    </w:p>
    <w:p w14:paraId="548E9F41" w14:textId="77777777" w:rsidR="00A14528" w:rsidRPr="00A14528" w:rsidRDefault="00A14528">
      <w:pPr>
        <w:rPr>
          <w:sz w:val="40"/>
          <w:szCs w:val="40"/>
        </w:rPr>
      </w:pPr>
    </w:p>
    <w:p w14:paraId="1B845F01" w14:textId="2D8C280C" w:rsidR="007B3880" w:rsidRPr="00DC4543" w:rsidRDefault="00451D22">
      <w:pPr>
        <w:pStyle w:val="Heading1"/>
        <w:spacing w:line="360" w:lineRule="auto"/>
        <w:rPr>
          <w:sz w:val="44"/>
          <w:szCs w:val="44"/>
        </w:rPr>
      </w:pPr>
      <w:r w:rsidRPr="00DC4543">
        <w:rPr>
          <w:sz w:val="44"/>
          <w:szCs w:val="44"/>
        </w:rPr>
        <w:t>Abstract:</w:t>
      </w:r>
    </w:p>
    <w:p w14:paraId="403D6874" w14:textId="77E3E748" w:rsidR="007B3880" w:rsidRPr="00DC4543" w:rsidRDefault="00451D22">
      <w:pPr>
        <w:spacing w:line="360" w:lineRule="auto"/>
        <w:rPr>
          <w:sz w:val="24"/>
          <w:szCs w:val="24"/>
        </w:rPr>
      </w:pPr>
      <w:r w:rsidRPr="00DC4543">
        <w:rPr>
          <w:sz w:val="24"/>
          <w:szCs w:val="24"/>
        </w:rPr>
        <w:t xml:space="preserve">Climate change is a major global problem caused by </w:t>
      </w:r>
      <w:r w:rsidRPr="00DC4543">
        <w:rPr>
          <w:sz w:val="24"/>
          <w:szCs w:val="24"/>
        </w:rPr>
        <w:t>greenhouse gases like carbon dioxide and methane. These gases come from human activities such as burning fossil fuels and cutting down forests. They trap heat in the atmosphere, leading to rising temperatures, floods, droughts, and other harmful effects. To fight this, we need smart, clean, and efficient technologies. One powerful solution is nanotechnology</w:t>
      </w:r>
      <w:r w:rsidR="001A4EBD" w:rsidRPr="00DC4543">
        <w:rPr>
          <w:sz w:val="24"/>
          <w:szCs w:val="24"/>
        </w:rPr>
        <w:t>.</w:t>
      </w:r>
      <w:r w:rsidRPr="00DC4543">
        <w:rPr>
          <w:sz w:val="24"/>
          <w:szCs w:val="24"/>
        </w:rPr>
        <w:t xml:space="preserve"> We need smart solutions to reduce these effects. One such solution is nanotechnology—the science of using very tiny materials.</w:t>
      </w:r>
    </w:p>
    <w:p w14:paraId="0EDD01BC" w14:textId="77777777" w:rsidR="007B3880" w:rsidRPr="00DC4543" w:rsidRDefault="007B3880">
      <w:pPr>
        <w:spacing w:line="360" w:lineRule="auto"/>
        <w:rPr>
          <w:sz w:val="24"/>
          <w:szCs w:val="24"/>
        </w:rPr>
      </w:pPr>
    </w:p>
    <w:p w14:paraId="4F9849BC" w14:textId="77777777" w:rsidR="007B3880" w:rsidRPr="00DC4543" w:rsidRDefault="00451D22">
      <w:pPr>
        <w:spacing w:line="360" w:lineRule="auto"/>
        <w:rPr>
          <w:sz w:val="24"/>
          <w:szCs w:val="24"/>
        </w:rPr>
      </w:pPr>
      <w:r w:rsidRPr="00DC4543">
        <w:rPr>
          <w:sz w:val="24"/>
          <w:szCs w:val="24"/>
        </w:rPr>
        <w:t>Nanotechnology helps by making solar panels more efficient and batteries last longer, supporting clean energy. It also improves carbon capture, which removes harmful gases from the air. Nanomaterials can clean polluted water and air, and help make eco-friendly products like stronger building materials.</w:t>
      </w:r>
    </w:p>
    <w:p w14:paraId="2051933B" w14:textId="77777777" w:rsidR="007B3880" w:rsidRPr="00DC4543" w:rsidRDefault="007B3880">
      <w:pPr>
        <w:spacing w:line="360" w:lineRule="auto"/>
        <w:rPr>
          <w:sz w:val="24"/>
          <w:szCs w:val="24"/>
        </w:rPr>
      </w:pPr>
    </w:p>
    <w:p w14:paraId="748A016B" w14:textId="77777777" w:rsidR="007B3880" w:rsidRPr="00DC4543" w:rsidRDefault="00451D22">
      <w:pPr>
        <w:spacing w:line="360" w:lineRule="auto"/>
        <w:rPr>
          <w:sz w:val="24"/>
          <w:szCs w:val="24"/>
        </w:rPr>
      </w:pPr>
      <w:r w:rsidRPr="00DC4543">
        <w:rPr>
          <w:sz w:val="24"/>
          <w:szCs w:val="24"/>
        </w:rPr>
        <w:t xml:space="preserve">In conclusion, nanotechnology is a useful tool to reduce emissions, support green energy, and protect the environment. With careful use and research, it can play a big role in slowing down climate change and creating a </w:t>
      </w:r>
      <w:r w:rsidRPr="00DC4543">
        <w:rPr>
          <w:sz w:val="24"/>
          <w:szCs w:val="24"/>
        </w:rPr>
        <w:t>healthier planet.</w:t>
      </w:r>
    </w:p>
    <w:p w14:paraId="6D654E8B" w14:textId="77777777" w:rsidR="007B3880" w:rsidRPr="00DC4543" w:rsidRDefault="007B3880">
      <w:pPr>
        <w:pStyle w:val="Title"/>
        <w:spacing w:line="360" w:lineRule="auto"/>
        <w:rPr>
          <w:sz w:val="56"/>
          <w:szCs w:val="56"/>
        </w:rPr>
      </w:pPr>
      <w:bookmarkStart w:id="0" w:name="_heading=h.1ussspt1waj3" w:colFirst="0" w:colLast="0"/>
      <w:bookmarkEnd w:id="0"/>
    </w:p>
    <w:p w14:paraId="62832141" w14:textId="77777777" w:rsidR="007B3880" w:rsidRDefault="007B3880"/>
    <w:p w14:paraId="5B9FB711" w14:textId="77777777" w:rsidR="007B3880" w:rsidRDefault="007B3880"/>
    <w:p w14:paraId="193EFC11" w14:textId="77777777" w:rsidR="007B3880" w:rsidRDefault="007B3880"/>
    <w:p w14:paraId="2058D971" w14:textId="77777777" w:rsidR="007B3880" w:rsidRDefault="007B3880"/>
    <w:p w14:paraId="0B9A7F8C" w14:textId="77777777" w:rsidR="007B3880" w:rsidRDefault="007B3880"/>
    <w:p w14:paraId="411BD9E1" w14:textId="77777777" w:rsidR="007B3880" w:rsidRDefault="007B3880"/>
    <w:p w14:paraId="6482532B" w14:textId="77777777" w:rsidR="007B3880" w:rsidRDefault="007B3880"/>
    <w:p w14:paraId="76BD8EEE" w14:textId="77777777" w:rsidR="007B3880" w:rsidRDefault="00451D22">
      <w:pPr>
        <w:pStyle w:val="Title"/>
        <w:spacing w:line="360" w:lineRule="auto"/>
      </w:pPr>
      <w:bookmarkStart w:id="1" w:name="_heading=h.nsdjln7kiw54" w:colFirst="0" w:colLast="0"/>
      <w:bookmarkEnd w:id="1"/>
      <w:r>
        <w:t xml:space="preserve">              Chapter-1</w:t>
      </w:r>
    </w:p>
    <w:p w14:paraId="61213965" w14:textId="77777777" w:rsidR="007B3880" w:rsidRDefault="00451D22">
      <w:pPr>
        <w:pStyle w:val="Title"/>
        <w:spacing w:line="360" w:lineRule="auto"/>
      </w:pPr>
      <w:bookmarkStart w:id="2" w:name="_heading=h.cvp42geij53i" w:colFirst="0" w:colLast="0"/>
      <w:bookmarkEnd w:id="2"/>
      <w:r>
        <w:t>1. Introduction</w:t>
      </w:r>
    </w:p>
    <w:p w14:paraId="52A3B820" w14:textId="77777777" w:rsidR="007B3880" w:rsidRDefault="00451D22">
      <w:pPr>
        <w:pStyle w:val="Heading1"/>
      </w:pPr>
      <w:bookmarkStart w:id="3" w:name="_heading=h.bj20vpjnselv" w:colFirst="0" w:colLast="0"/>
      <w:bookmarkEnd w:id="3"/>
      <w:r>
        <w:t>(1.1). Definition of Climate Change</w:t>
      </w:r>
    </w:p>
    <w:sdt>
      <w:sdtPr>
        <w:tag w:val="goog_rdk_1"/>
        <w:id w:val="1042327574"/>
      </w:sdtPr>
      <w:sdtEndPr/>
      <w:sdtContent>
        <w:p w14:paraId="6DDB74B2" w14:textId="77777777" w:rsidR="007B3880" w:rsidRPr="007B3880" w:rsidRDefault="00451D22">
          <w:pPr>
            <w:spacing w:before="240" w:after="240"/>
            <w:rPr>
              <w:color w:val="454545"/>
              <w:sz w:val="28"/>
              <w:szCs w:val="28"/>
              <w:rPrChange w:id="4" w:author="Sakshi" w:date="2025-04-12T16:36:00Z">
                <w:rPr>
                  <w:color w:val="454545"/>
                  <w:sz w:val="24"/>
                  <w:szCs w:val="24"/>
                </w:rPr>
              </w:rPrChange>
            </w:rPr>
          </w:pPr>
          <w:r>
            <w:rPr>
              <w:rFonts w:ascii="Proxima Nova" w:eastAsia="Proxima Nova" w:hAnsi="Proxima Nova" w:cs="Proxima Nova"/>
              <w:color w:val="353744"/>
              <w:sz w:val="26"/>
              <w:szCs w:val="26"/>
            </w:rPr>
            <w:t>Climate change refers to long-term shifts in temperature, precipitation, wind patterns, and other elements of the Earth's climate system. These changes can be natural, resulting from variations in solar energy, volcanic activity, and Earth's orbit, or human-induced due to greenhouse gas emissions from fossil fuel burning, deforestation, and industrial activities.</w:t>
          </w:r>
          <w:sdt>
            <w:sdtPr>
              <w:tag w:val="goog_rdk_0"/>
              <w:id w:val="448745678"/>
            </w:sdtPr>
            <w:sdtEndPr/>
            <w:sdtContent/>
          </w:sdt>
        </w:p>
      </w:sdtContent>
    </w:sdt>
    <w:p w14:paraId="1718BF09" w14:textId="77777777" w:rsidR="007B3880" w:rsidRDefault="00451D22">
      <w:pPr>
        <w:pStyle w:val="Heading2"/>
        <w:shd w:val="clear" w:color="auto" w:fill="FFFFFF"/>
        <w:spacing w:line="360" w:lineRule="auto"/>
      </w:pPr>
      <w:bookmarkStart w:id="5" w:name="_heading=h.11w7q2dgbe8p" w:colFirst="0" w:colLast="0"/>
      <w:bookmarkEnd w:id="5"/>
      <w:r>
        <w:t xml:space="preserve">History of climate change </w:t>
      </w:r>
    </w:p>
    <w:sdt>
      <w:sdtPr>
        <w:tag w:val="goog_rdk_4"/>
        <w:id w:val="280309528"/>
      </w:sdtPr>
      <w:sdtEndPr/>
      <w:sdtContent>
        <w:p w14:paraId="2B65852D" w14:textId="77777777" w:rsidR="007B3880" w:rsidRDefault="00451D22">
          <w:pPr>
            <w:shd w:val="clear" w:color="auto" w:fill="FFFFFF"/>
            <w:rPr>
              <w:ins w:id="6" w:author="Sakshi" w:date="2025-04-11T03:28:00Z"/>
              <w:color w:val="454545"/>
              <w:sz w:val="24"/>
              <w:szCs w:val="24"/>
            </w:rPr>
          </w:pPr>
          <w:r>
            <w:rPr>
              <w:color w:val="454545"/>
              <w:sz w:val="24"/>
              <w:szCs w:val="24"/>
            </w:rPr>
            <w:t xml:space="preserve">The idea that human actions could impact Earth’s climate by raising carbon dioxide levels was first proposed by </w:t>
          </w:r>
          <w:sdt>
            <w:sdtPr>
              <w:tag w:val="goog_rdk_2"/>
              <w:id w:val="-1301144461"/>
            </w:sdtPr>
            <w:sdtEndPr/>
            <w:sdtContent>
              <w:r>
                <w:rPr>
                  <w:color w:val="454545"/>
                  <w:sz w:val="24"/>
                  <w:szCs w:val="24"/>
                  <w:highlight w:val="green"/>
                  <w:rPrChange w:id="7" w:author="Sakshi" w:date="2025-04-11T12:33:00Z">
                    <w:rPr>
                      <w:color w:val="454545"/>
                      <w:sz w:val="24"/>
                      <w:szCs w:val="24"/>
                    </w:rPr>
                  </w:rPrChange>
                </w:rPr>
                <w:t>Swedish scientist Svante Arrhenius in 1896</w:t>
              </w:r>
            </w:sdtContent>
          </w:sdt>
          <w:r>
            <w:rPr>
              <w:color w:val="454545"/>
              <w:sz w:val="24"/>
              <w:szCs w:val="24"/>
            </w:rPr>
            <w:t xml:space="preserve">. He estimated how increased CO2 could lead to global warming. Decades later, in 1938, Guy Callendar provided evidence connecting the growing CO2 levels in the atmosphere to rising global temperatures.                                                    </w:t>
          </w:r>
          <w:sdt>
            <w:sdtPr>
              <w:tag w:val="goog_rdk_3"/>
              <w:id w:val="-1039671961"/>
            </w:sdtPr>
            <w:sdtEndPr/>
            <w:sdtContent/>
          </w:sdt>
        </w:p>
      </w:sdtContent>
    </w:sdt>
    <w:p w14:paraId="70B2DF12" w14:textId="77777777" w:rsidR="007B3880" w:rsidRDefault="00451D22">
      <w:pPr>
        <w:shd w:val="clear" w:color="auto" w:fill="FFFFFF"/>
        <w:rPr>
          <w:color w:val="454545"/>
          <w:sz w:val="24"/>
          <w:szCs w:val="24"/>
        </w:rPr>
      </w:pPr>
      <w:sdt>
        <w:sdtPr>
          <w:tag w:val="goog_rdk_5"/>
          <w:id w:val="72637247"/>
        </w:sdtPr>
        <w:sdtEndPr/>
        <w:sdtContent>
          <w:ins w:id="8" w:author="Sakshi" w:date="2025-04-11T03:28:00Z">
            <w:r>
              <w:rPr>
                <w:color w:val="454545"/>
                <w:sz w:val="24"/>
                <w:szCs w:val="24"/>
              </w:rPr>
              <w:t xml:space="preserve">                 </w:t>
            </w:r>
          </w:ins>
        </w:sdtContent>
      </w:sdt>
      <w:r>
        <w:rPr>
          <w:color w:val="454545"/>
          <w:sz w:val="24"/>
          <w:szCs w:val="24"/>
        </w:rPr>
        <w:t xml:space="preserve"> Climate change refers to long-term shifts in temperatures and weather patterns. Such shifts can be natural, due to changes in the sun’s activity or large volcanic eruptions and Earth's orbit. </w:t>
      </w:r>
      <w:hyperlink r:id="rId10">
        <w:r w:rsidR="007B3880">
          <w:rPr>
            <w:sz w:val="24"/>
            <w:szCs w:val="24"/>
          </w:rPr>
          <w:t>human activities have been the main driver of climate change</w:t>
        </w:r>
      </w:hyperlink>
      <w:r>
        <w:rPr>
          <w:color w:val="454545"/>
          <w:sz w:val="24"/>
          <w:szCs w:val="24"/>
        </w:rPr>
        <w:t>, primarily due to the burning of fossil fuels like coal, oil and gas.</w:t>
      </w:r>
    </w:p>
    <w:p w14:paraId="19249992" w14:textId="77777777" w:rsidR="007B3880" w:rsidRDefault="00451D22">
      <w:pPr>
        <w:shd w:val="clear" w:color="auto" w:fill="FFFFFF"/>
        <w:rPr>
          <w:color w:val="454545"/>
          <w:sz w:val="24"/>
          <w:szCs w:val="24"/>
        </w:rPr>
      </w:pPr>
      <w:bookmarkStart w:id="9" w:name="_heading=h.fcffhgy2s54a" w:colFirst="0" w:colLast="0"/>
      <w:bookmarkEnd w:id="9"/>
      <w:r>
        <w:rPr>
          <w:color w:val="454545"/>
          <w:sz w:val="24"/>
          <w:szCs w:val="24"/>
        </w:rPr>
        <w:t>Burning fossil fuels generates greenhouse gas emissions that act like a blanket wrapped around the Earth, trapping the sun’s heat and raising temperatures.</w:t>
      </w:r>
    </w:p>
    <w:p w14:paraId="2C243C66" w14:textId="77777777" w:rsidR="007B3880" w:rsidRDefault="007B3880">
      <w:pPr>
        <w:shd w:val="clear" w:color="auto" w:fill="FFFFFF"/>
        <w:spacing w:line="360" w:lineRule="auto"/>
        <w:rPr>
          <w:color w:val="454545"/>
          <w:sz w:val="24"/>
          <w:szCs w:val="24"/>
        </w:rPr>
      </w:pPr>
      <w:bookmarkStart w:id="10" w:name="_heading=h.ml754prjzsy9" w:colFirst="0" w:colLast="0"/>
      <w:bookmarkEnd w:id="10"/>
    </w:p>
    <w:p w14:paraId="052DDE0A" w14:textId="77777777" w:rsidR="007B3880" w:rsidRDefault="00451D22">
      <w:pPr>
        <w:shd w:val="clear" w:color="auto" w:fill="FFFFFF"/>
      </w:pPr>
      <w:r>
        <w:rPr>
          <w:color w:val="454545"/>
        </w:rPr>
        <w:t xml:space="preserve">The main greenhouse gases that are causing climate change include carbon dioxide and methane. These come from </w:t>
      </w:r>
      <w:proofErr w:type="spellStart"/>
      <w:r>
        <w:rPr>
          <w:rFonts w:ascii="Proxima Nova" w:eastAsia="Proxima Nova" w:hAnsi="Proxima Nova" w:cs="Proxima Nova"/>
          <w:color w:val="353744"/>
          <w:sz w:val="26"/>
          <w:szCs w:val="26"/>
        </w:rPr>
        <w:t>from</w:t>
      </w:r>
      <w:proofErr w:type="spellEnd"/>
      <w:r>
        <w:rPr>
          <w:rFonts w:ascii="Proxima Nova" w:eastAsia="Proxima Nova" w:hAnsi="Proxima Nova" w:cs="Proxima Nova"/>
          <w:color w:val="353744"/>
          <w:sz w:val="26"/>
          <w:szCs w:val="26"/>
        </w:rPr>
        <w:t xml:space="preserve"> fossil fuel burning, deforestation, and industrial </w:t>
      </w:r>
      <w:proofErr w:type="spellStart"/>
      <w:r>
        <w:rPr>
          <w:rFonts w:ascii="Proxima Nova" w:eastAsia="Proxima Nova" w:hAnsi="Proxima Nova" w:cs="Proxima Nova"/>
          <w:color w:val="353744"/>
          <w:sz w:val="26"/>
          <w:szCs w:val="26"/>
        </w:rPr>
        <w:t>activities,</w:t>
      </w:r>
      <w:r>
        <w:rPr>
          <w:color w:val="454545"/>
        </w:rPr>
        <w:t>using</w:t>
      </w:r>
      <w:proofErr w:type="spellEnd"/>
      <w:r>
        <w:rPr>
          <w:color w:val="454545"/>
        </w:rPr>
        <w:t xml:space="preserve"> gasoline for driving a car or coal for heating a building,</w:t>
      </w:r>
      <w:sdt>
        <w:sdtPr>
          <w:tag w:val="goog_rdk_6"/>
          <w:id w:val="-704333156"/>
        </w:sdtPr>
        <w:sdtEndPr/>
        <w:sdtContent>
          <w:ins w:id="11" w:author="Sakshi" w:date="2025-04-11T03:02:00Z">
            <w:r>
              <w:rPr>
                <w:color w:val="454545"/>
              </w:rPr>
              <w:t xml:space="preserve">                                   </w:t>
            </w:r>
          </w:ins>
        </w:sdtContent>
      </w:sdt>
      <w:r>
        <w:rPr>
          <w:color w:val="454545"/>
        </w:rPr>
        <w:t xml:space="preserve"> for </w:t>
      </w:r>
      <w:proofErr w:type="spellStart"/>
      <w:r>
        <w:rPr>
          <w:color w:val="454545"/>
        </w:rPr>
        <w:t>example</w:t>
      </w:r>
      <w:sdt>
        <w:sdtPr>
          <w:tag w:val="goog_rdk_7"/>
          <w:id w:val="1773434879"/>
        </w:sdtPr>
        <w:sdtEndPr/>
        <w:sdtContent>
          <w:del w:id="12" w:author="Sakshi" w:date="2025-04-11T03:04:00Z">
            <w:r>
              <w:rPr>
                <w:color w:val="454545"/>
              </w:rPr>
              <w:delText xml:space="preserve">. </w:delText>
            </w:r>
          </w:del>
        </w:sdtContent>
      </w:sdt>
      <w:r>
        <w:rPr>
          <w:color w:val="454545"/>
        </w:rPr>
        <w:t>Clearing</w:t>
      </w:r>
      <w:proofErr w:type="spellEnd"/>
      <w:r>
        <w:rPr>
          <w:color w:val="454545"/>
        </w:rPr>
        <w:t xml:space="preserve"> land and cutting down forests can also release carbon dioxide. Agriculture, oil and gas operations are major sources of methane emissions. Energy, industry, </w:t>
      </w:r>
      <w:r>
        <w:rPr>
          <w:color w:val="454545"/>
        </w:rPr>
        <w:lastRenderedPageBreak/>
        <w:t xml:space="preserve">transport, buildings, agriculture and land use are among the </w:t>
      </w:r>
      <w:hyperlink r:id="rId11">
        <w:r w:rsidR="007B3880">
          <w:rPr>
            <w:color w:val="1155CC"/>
            <w:u w:val="single"/>
          </w:rPr>
          <w:t>main sectors</w:t>
        </w:r>
      </w:hyperlink>
      <w:r>
        <w:rPr>
          <w:color w:val="454545"/>
        </w:rPr>
        <w:t xml:space="preserve"> causing </w:t>
      </w:r>
      <w:proofErr w:type="spellStart"/>
      <w:r>
        <w:t>green house</w:t>
      </w:r>
      <w:proofErr w:type="spellEnd"/>
      <w:r>
        <w:t xml:space="preserve"> gases </w:t>
      </w:r>
    </w:p>
    <w:p w14:paraId="4BABD5F6" w14:textId="77777777" w:rsidR="007B3880" w:rsidRDefault="007B3880">
      <w:pPr>
        <w:shd w:val="clear" w:color="auto" w:fill="FFFFFF"/>
      </w:pPr>
    </w:p>
    <w:p w14:paraId="1A3C1E47" w14:textId="77777777" w:rsidR="007B3880" w:rsidRDefault="007B3880">
      <w:pPr>
        <w:shd w:val="clear" w:color="auto" w:fill="FFFFFF"/>
      </w:pPr>
    </w:p>
    <w:p w14:paraId="0F625074" w14:textId="77777777" w:rsidR="007B3880" w:rsidRDefault="007B3880">
      <w:pPr>
        <w:shd w:val="clear" w:color="auto" w:fill="FFFFFF"/>
      </w:pPr>
    </w:p>
    <w:p w14:paraId="49B530A1" w14:textId="77777777" w:rsidR="007B3880" w:rsidRDefault="007B3880">
      <w:pPr>
        <w:shd w:val="clear" w:color="auto" w:fill="FFFFFF"/>
      </w:pPr>
    </w:p>
    <w:p w14:paraId="47177D0F" w14:textId="77777777" w:rsidR="007B3880" w:rsidRDefault="007B3880">
      <w:pPr>
        <w:shd w:val="clear" w:color="auto" w:fill="FFFFFF"/>
      </w:pPr>
    </w:p>
    <w:p w14:paraId="6B2589DB" w14:textId="77777777" w:rsidR="007B3880" w:rsidRDefault="00451D22">
      <w:pPr>
        <w:shd w:val="clear" w:color="auto" w:fill="FFFFFF"/>
        <w:spacing w:line="360" w:lineRule="auto"/>
      </w:pPr>
      <w:r>
        <w:rPr>
          <w:noProof/>
        </w:rPr>
        <w:drawing>
          <wp:inline distT="114300" distB="114300" distL="114300" distR="114300" wp14:anchorId="69CCE049" wp14:editId="73C52DE1">
            <wp:extent cx="5695950" cy="4248830"/>
            <wp:effectExtent l="38100" t="38100" r="38100" b="3810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695950" cy="4248830"/>
                    </a:xfrm>
                    <a:prstGeom prst="rect">
                      <a:avLst/>
                    </a:prstGeom>
                    <a:ln w="38100">
                      <a:solidFill>
                        <a:srgbClr val="000000"/>
                      </a:solidFill>
                      <a:prstDash val="solid"/>
                    </a:ln>
                  </pic:spPr>
                </pic:pic>
              </a:graphicData>
            </a:graphic>
          </wp:inline>
        </w:drawing>
      </w:r>
    </w:p>
    <w:p w14:paraId="1A26757F" w14:textId="77777777" w:rsidR="007B3880" w:rsidRDefault="00451D22">
      <w:pPr>
        <w:shd w:val="clear" w:color="auto" w:fill="FFFFFF"/>
        <w:spacing w:line="360" w:lineRule="auto"/>
      </w:pPr>
      <w:r>
        <w:t xml:space="preserve">                        (Rising in global temperature)</w:t>
      </w:r>
    </w:p>
    <w:p w14:paraId="50764202" w14:textId="77777777" w:rsidR="007B3880" w:rsidRDefault="00451D22">
      <w:pPr>
        <w:pStyle w:val="Heading2"/>
        <w:rPr>
          <w:color w:val="454545"/>
          <w:sz w:val="24"/>
          <w:szCs w:val="24"/>
        </w:rPr>
      </w:pPr>
      <w:bookmarkStart w:id="13" w:name="_heading=h.hsew1f9d4pgo" w:colFirst="0" w:colLast="0"/>
      <w:bookmarkEnd w:id="13"/>
      <w:r>
        <w:lastRenderedPageBreak/>
        <w:t xml:space="preserve">(1.2). Green House Gases </w:t>
      </w:r>
    </w:p>
    <w:p w14:paraId="63CF1B65" w14:textId="77777777" w:rsidR="007B3880" w:rsidRDefault="00451D22">
      <w:pPr>
        <w:pStyle w:val="Heading4"/>
        <w:shd w:val="clear" w:color="auto" w:fill="FFFFFF"/>
      </w:pPr>
      <w:bookmarkStart w:id="14" w:name="_heading=h.n9jbnrhdqovp" w:colFirst="0" w:colLast="0"/>
      <w:bookmarkEnd w:id="14"/>
      <w:r>
        <w:t>First of all, there are several key greenhouse gases to consider — carbon dioxide (CO2), methane (CH4), nitrous oxide (N2O), and so-called f-gases (mainly hydrofluorocarbons, chlorofluorocarbons, and other fluorinated gases). It’s not just CO2</w:t>
      </w:r>
    </w:p>
    <w:p w14:paraId="1B5AD546" w14:textId="77777777" w:rsidR="007B3880" w:rsidRDefault="00451D22">
      <w:pPr>
        <w:jc w:val="center"/>
        <w:rPr>
          <w:color w:val="454545"/>
          <w:sz w:val="24"/>
          <w:szCs w:val="24"/>
        </w:rPr>
      </w:pPr>
      <w:r>
        <w:rPr>
          <w:noProof/>
        </w:rPr>
        <w:drawing>
          <wp:inline distT="114300" distB="114300" distL="114300" distR="114300" wp14:anchorId="6E7DF703" wp14:editId="717A2C0B">
            <wp:extent cx="5135623" cy="3904168"/>
            <wp:effectExtent l="38100" t="38100" r="38100" b="38100"/>
            <wp:docPr id="1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
                    <a:srcRect/>
                    <a:stretch>
                      <a:fillRect/>
                    </a:stretch>
                  </pic:blipFill>
                  <pic:spPr>
                    <a:xfrm>
                      <a:off x="0" y="0"/>
                      <a:ext cx="5135623" cy="3904168"/>
                    </a:xfrm>
                    <a:prstGeom prst="rect">
                      <a:avLst/>
                    </a:prstGeom>
                    <a:ln w="38100">
                      <a:solidFill>
                        <a:srgbClr val="000000"/>
                      </a:solidFill>
                      <a:prstDash val="solid"/>
                    </a:ln>
                  </pic:spPr>
                </pic:pic>
              </a:graphicData>
            </a:graphic>
          </wp:inline>
        </w:drawing>
      </w:r>
    </w:p>
    <w:p w14:paraId="06B4A145" w14:textId="77777777" w:rsidR="007B3880" w:rsidRDefault="00451D22">
      <w:pPr>
        <w:shd w:val="clear" w:color="auto" w:fill="FFFFFF"/>
        <w:rPr>
          <w:color w:val="454545"/>
          <w:sz w:val="24"/>
          <w:szCs w:val="24"/>
        </w:rPr>
      </w:pPr>
      <w:r>
        <w:rPr>
          <w:color w:val="454545"/>
          <w:sz w:val="24"/>
          <w:szCs w:val="24"/>
        </w:rPr>
        <w:t>•  greenhouse gases that are warming the world faster than at any time in at least the last two thousand years.</w:t>
      </w:r>
    </w:p>
    <w:p w14:paraId="5A9B8871" w14:textId="77777777" w:rsidR="007B3880" w:rsidRDefault="00451D22">
      <w:pPr>
        <w:shd w:val="clear" w:color="auto" w:fill="FFFFFF"/>
      </w:pPr>
      <w:r>
        <w:rPr>
          <w:color w:val="454545"/>
          <w:sz w:val="24"/>
          <w:szCs w:val="24"/>
        </w:rPr>
        <w:t xml:space="preserve">•  </w:t>
      </w:r>
      <w:hyperlink r:id="rId14">
        <w:r w:rsidR="007B3880">
          <w:rPr>
            <w:sz w:val="24"/>
            <w:szCs w:val="24"/>
          </w:rPr>
          <w:t>The average temperature of the Earth’s surface is now about 1.2°C warmer</w:t>
        </w:r>
      </w:hyperlink>
      <w:r>
        <w:rPr>
          <w:color w:val="454545"/>
          <w:sz w:val="24"/>
          <w:szCs w:val="24"/>
        </w:rPr>
        <w:t xml:space="preserve"> than it was in the late 1800s (before the industrial revolution) and warmer than at any time in the last 100,000 years. The </w:t>
      </w:r>
      <w:hyperlink r:id="rId15">
        <w:r w:rsidR="007B3880">
          <w:rPr>
            <w:sz w:val="24"/>
            <w:szCs w:val="24"/>
          </w:rPr>
          <w:t>last decade (2011-2020) was the warmest on record</w:t>
        </w:r>
      </w:hyperlink>
      <w:r>
        <w:rPr>
          <w:color w:val="454545"/>
          <w:sz w:val="24"/>
          <w:szCs w:val="24"/>
        </w:rPr>
        <w:t>, and each of the last four decades has been warmer than any previous decade</w:t>
      </w:r>
      <w:r>
        <w:t xml:space="preserve">                                     </w:t>
      </w:r>
    </w:p>
    <w:p w14:paraId="1BCE2F9E" w14:textId="77777777" w:rsidR="007B3880" w:rsidRDefault="00451D22">
      <w:pPr>
        <w:pStyle w:val="Heading1"/>
        <w:shd w:val="clear" w:color="auto" w:fill="FFFFFF"/>
      </w:pPr>
      <w:bookmarkStart w:id="15" w:name="_heading=h.2nwjfz37eo2g" w:colFirst="0" w:colLast="0"/>
      <w:bookmarkEnd w:id="15"/>
      <w:r>
        <w:t xml:space="preserve">(1.3). Introduction to nanoscience </w:t>
      </w:r>
    </w:p>
    <w:p w14:paraId="50058EB3" w14:textId="77777777" w:rsidR="007B3880" w:rsidRDefault="00451D22">
      <w:pPr>
        <w:numPr>
          <w:ilvl w:val="0"/>
          <w:numId w:val="1"/>
        </w:numPr>
        <w:shd w:val="clear" w:color="auto" w:fill="FFFFFF"/>
        <w:spacing w:before="240" w:after="240"/>
      </w:pPr>
      <w:r>
        <w:rPr>
          <w:sz w:val="24"/>
          <w:szCs w:val="24"/>
        </w:rPr>
        <w:t xml:space="preserve">Nanoscience is the study and manipulation of matter at the nanoscale (1-100 nanometers), a scale where unique phenomena and properties emerge, enabling novel </w:t>
      </w:r>
      <w:r>
        <w:rPr>
          <w:sz w:val="24"/>
          <w:szCs w:val="24"/>
        </w:rPr>
        <w:t>applications in diverse fields like materials science, medicine, and electronics.</w:t>
      </w:r>
    </w:p>
    <w:p w14:paraId="00403BC1" w14:textId="77777777" w:rsidR="007B3880" w:rsidRDefault="00451D22">
      <w:pPr>
        <w:shd w:val="clear" w:color="auto" w:fill="FFFFFF"/>
        <w:spacing w:before="240" w:after="240"/>
        <w:ind w:left="720"/>
      </w:pPr>
      <w:r>
        <w:rPr>
          <w:sz w:val="24"/>
          <w:szCs w:val="24"/>
        </w:rPr>
        <w:lastRenderedPageBreak/>
        <w:t>The prefix "nano" originates from the Greek word meaning "dwarf" or something very small. It represents one billionth of a meter (10⁻⁹ m).</w:t>
      </w:r>
    </w:p>
    <w:p w14:paraId="3B40FC9B" w14:textId="77777777" w:rsidR="007B3880" w:rsidRDefault="00451D22">
      <w:pPr>
        <w:numPr>
          <w:ilvl w:val="0"/>
          <w:numId w:val="1"/>
        </w:numPr>
        <w:shd w:val="clear" w:color="auto" w:fill="FFFFFF"/>
        <w:spacing w:before="240" w:after="240"/>
      </w:pPr>
      <w:r>
        <w:t xml:space="preserve">It's important to distinguish between </w:t>
      </w:r>
      <w:r>
        <w:rPr>
          <w:b/>
        </w:rPr>
        <w:t>nanoscience</w:t>
      </w:r>
      <w:r>
        <w:t xml:space="preserve"> and </w:t>
      </w:r>
      <w:r>
        <w:rPr>
          <w:b/>
        </w:rPr>
        <w:t>nanotechnology</w:t>
      </w:r>
      <w:r>
        <w:t>:</w:t>
      </w:r>
    </w:p>
    <w:p w14:paraId="4727A791" w14:textId="77777777" w:rsidR="007B3880" w:rsidRDefault="00451D22">
      <w:pPr>
        <w:shd w:val="clear" w:color="auto" w:fill="FFFFFF"/>
        <w:spacing w:before="240" w:after="240"/>
      </w:pPr>
      <w:r>
        <w:rPr>
          <w:b/>
        </w:rPr>
        <w:t>Nanoscience</w:t>
      </w:r>
      <w:r>
        <w:t xml:space="preserve"> is the study of structures and molecules at the </w:t>
      </w:r>
      <w:r>
        <w:rPr>
          <w:b/>
        </w:rPr>
        <w:t>nanometer scale</w:t>
      </w:r>
      <w:r>
        <w:t xml:space="preserve">, typically ranging from </w:t>
      </w:r>
      <w:r>
        <w:rPr>
          <w:b/>
        </w:rPr>
        <w:t>1 to 100 nanometers</w:t>
      </w:r>
      <w:r>
        <w:t xml:space="preserve"> (nm).</w:t>
      </w:r>
    </w:p>
    <w:p w14:paraId="5754450F" w14:textId="77777777" w:rsidR="007B3880" w:rsidRDefault="00451D22">
      <w:pPr>
        <w:shd w:val="clear" w:color="auto" w:fill="FFFFFF"/>
        <w:spacing w:before="240" w:after="240"/>
      </w:pPr>
      <w:r>
        <w:rPr>
          <w:b/>
        </w:rPr>
        <w:t>Nanotechnology</w:t>
      </w:r>
      <w:r>
        <w:t xml:space="preserve"> is the </w:t>
      </w:r>
      <w:r>
        <w:rPr>
          <w:b/>
        </w:rPr>
        <w:t>application</w:t>
      </w:r>
      <w:r>
        <w:t xml:space="preserve"> of nanoscience — using this knowledge to develop </w:t>
      </w:r>
      <w:r>
        <w:rPr>
          <w:b/>
        </w:rPr>
        <w:t>practical devices and solutions</w:t>
      </w:r>
      <w:r>
        <w:t>.</w:t>
      </w:r>
    </w:p>
    <w:p w14:paraId="56EA330E" w14:textId="77777777" w:rsidR="007B3880" w:rsidRDefault="00451D22">
      <w:pPr>
        <w:numPr>
          <w:ilvl w:val="0"/>
          <w:numId w:val="1"/>
        </w:numPr>
        <w:shd w:val="clear" w:color="auto" w:fill="FFFFFF"/>
        <w:spacing w:before="240" w:after="240"/>
      </w:pPr>
      <w:r>
        <w:t xml:space="preserve">Nanoscience is considered one of the most </w:t>
      </w:r>
      <w:r>
        <w:rPr>
          <w:b/>
        </w:rPr>
        <w:t>promising technologies of the 21st century</w:t>
      </w:r>
      <w:r>
        <w:t>. It involves converting nanoscience theory into practical applications through observing, measuring, manipulating, assembling, controlling, and manufacturing matter at the nanometer scale.</w:t>
      </w:r>
    </w:p>
    <w:p w14:paraId="71B57B6C" w14:textId="77777777" w:rsidR="007B3880" w:rsidRDefault="00451D22">
      <w:pPr>
        <w:pStyle w:val="Heading1"/>
        <w:shd w:val="clear" w:color="auto" w:fill="FFFFFF"/>
      </w:pPr>
      <w:bookmarkStart w:id="16" w:name="_heading=h.gdgzjo3lh7zp" w:colFirst="0" w:colLast="0"/>
      <w:bookmarkEnd w:id="16"/>
      <w:r>
        <w:t xml:space="preserve">(1.4). Climate Change and Nanoscience  </w:t>
      </w:r>
    </w:p>
    <w:p w14:paraId="5A4CC82F" w14:textId="77777777" w:rsidR="007B3880" w:rsidRDefault="00451D22">
      <w:pPr>
        <w:shd w:val="clear" w:color="auto" w:fill="FFFFFF"/>
      </w:pPr>
      <w:sdt>
        <w:sdtPr>
          <w:tag w:val="goog_rdk_8"/>
          <w:id w:val="-750892045"/>
        </w:sdtPr>
        <w:sdtEndPr/>
        <w:sdtContent>
          <w:r>
            <w:rPr>
              <w:rFonts w:ascii="Fira Mono" w:eastAsia="Fira Mono" w:hAnsi="Fira Mono" w:cs="Fira Mono"/>
            </w:rPr>
            <w:t xml:space="preserve"> </w:t>
          </w:r>
          <w:r>
            <w:rPr>
              <w:rFonts w:ascii="Fira Mono" w:eastAsia="Fira Mono" w:hAnsi="Fira Mono" w:cs="Fira Mono"/>
            </w:rPr>
            <w:t>⬤</w:t>
          </w:r>
          <w:r>
            <w:rPr>
              <w:rFonts w:ascii="Fira Mono" w:eastAsia="Fira Mono" w:hAnsi="Fira Mono" w:cs="Fira Mono"/>
            </w:rPr>
            <w:t xml:space="preserve">  Nanoparticles are being developed to reduce greenhouse gas emissions</w:t>
          </w:r>
        </w:sdtContent>
      </w:sdt>
    </w:p>
    <w:p w14:paraId="4EA886EB" w14:textId="77777777" w:rsidR="007B3880" w:rsidRDefault="007B3880">
      <w:pPr>
        <w:shd w:val="clear" w:color="auto" w:fill="FFFFFF"/>
        <w:spacing w:line="360" w:lineRule="auto"/>
      </w:pPr>
    </w:p>
    <w:p w14:paraId="324CC907" w14:textId="77777777" w:rsidR="007B3880" w:rsidRDefault="00451D22">
      <w:pPr>
        <w:shd w:val="clear" w:color="auto" w:fill="FFFFFF"/>
      </w:pPr>
      <w:sdt>
        <w:sdtPr>
          <w:tag w:val="goog_rdk_9"/>
          <w:id w:val="-108667578"/>
        </w:sdtPr>
        <w:sdtEndPr/>
        <w:sdtContent>
          <w:r>
            <w:rPr>
              <w:rFonts w:ascii="Fira Mono" w:eastAsia="Fira Mono" w:hAnsi="Fira Mono" w:cs="Fira Mono"/>
            </w:rPr>
            <w:t>⬤</w:t>
          </w:r>
          <w:r>
            <w:rPr>
              <w:rFonts w:ascii="Fira Mono" w:eastAsia="Fira Mono" w:hAnsi="Fira Mono" w:cs="Fira Mono"/>
            </w:rPr>
            <w:t xml:space="preserve">  The addition of nanoparticles to fuel can improve fuel efficiency and reduce the rate of </w:t>
          </w:r>
          <w:r>
            <w:rPr>
              <w:rFonts w:ascii="Fira Mono" w:eastAsia="Fira Mono" w:hAnsi="Fira Mono" w:cs="Fira Mono"/>
            </w:rPr>
            <w:t>greenhouse gas production</w:t>
          </w:r>
        </w:sdtContent>
      </w:sdt>
    </w:p>
    <w:p w14:paraId="46C8DB59" w14:textId="77777777" w:rsidR="007B3880" w:rsidRDefault="00451D22">
      <w:pPr>
        <w:numPr>
          <w:ilvl w:val="0"/>
          <w:numId w:val="4"/>
        </w:numPr>
        <w:shd w:val="clear" w:color="auto" w:fill="FFFFFF"/>
      </w:pPr>
      <w:r>
        <w:t xml:space="preserve">Encourage better air-to-fuel mixing and  </w:t>
      </w:r>
      <w:proofErr w:type="spellStart"/>
      <w:r>
        <w:t>and</w:t>
      </w:r>
      <w:proofErr w:type="spellEnd"/>
      <w:r>
        <w:t xml:space="preserve"> enhance chemical reactivity during combustion, leading to better performance, combustion, and quality of emissions</w:t>
      </w:r>
    </w:p>
    <w:p w14:paraId="2293BBF4" w14:textId="77777777" w:rsidR="007B3880" w:rsidRDefault="007B3880">
      <w:pPr>
        <w:shd w:val="clear" w:color="auto" w:fill="FFFFFF"/>
      </w:pPr>
    </w:p>
    <w:p w14:paraId="189E3238" w14:textId="77777777" w:rsidR="007B3880" w:rsidRDefault="00451D22">
      <w:pPr>
        <w:shd w:val="clear" w:color="auto" w:fill="FFFFFF"/>
        <w:spacing w:line="360" w:lineRule="auto"/>
      </w:pPr>
      <w:sdt>
        <w:sdtPr>
          <w:tag w:val="goog_rdk_10"/>
          <w:id w:val="1108007258"/>
        </w:sdtPr>
        <w:sdtEndPr/>
        <w:sdtContent>
          <w:r>
            <w:rPr>
              <w:rFonts w:ascii="Fira Mono" w:eastAsia="Fira Mono" w:hAnsi="Fira Mono" w:cs="Fira Mono"/>
            </w:rPr>
            <w:t xml:space="preserve"> </w:t>
          </w:r>
          <w:r>
            <w:rPr>
              <w:rFonts w:ascii="Fira Mono" w:eastAsia="Fira Mono" w:hAnsi="Fira Mono" w:cs="Fira Mono"/>
            </w:rPr>
            <w:t>⬤</w:t>
          </w:r>
          <w:r>
            <w:rPr>
              <w:rFonts w:ascii="Fira Mono" w:eastAsia="Fira Mono" w:hAnsi="Fira Mono" w:cs="Fira Mono"/>
            </w:rPr>
            <w:t xml:space="preserve">  Carbon sequestration</w:t>
          </w:r>
        </w:sdtContent>
      </w:sdt>
    </w:p>
    <w:p w14:paraId="07F95920" w14:textId="77777777" w:rsidR="007B3880" w:rsidRDefault="00451D22">
      <w:pPr>
        <w:numPr>
          <w:ilvl w:val="0"/>
          <w:numId w:val="3"/>
        </w:numPr>
        <w:shd w:val="clear" w:color="auto" w:fill="FFFFFF"/>
      </w:pPr>
      <w:r>
        <w:t>Nanomaterials can convert carbon dioxide(CO2)  into useful products like alcohol</w:t>
      </w:r>
    </w:p>
    <w:p w14:paraId="03DCDEBF" w14:textId="77777777" w:rsidR="007B3880" w:rsidRDefault="00451D22">
      <w:pPr>
        <w:numPr>
          <w:ilvl w:val="0"/>
          <w:numId w:val="3"/>
        </w:numPr>
        <w:shd w:val="clear" w:color="auto" w:fill="FFFFFF"/>
      </w:pPr>
      <w:r>
        <w:t xml:space="preserve"> The materials could be simple chemical catalysts or photochemical in nature that work be presence of sunlight</w:t>
      </w:r>
    </w:p>
    <w:p w14:paraId="4B59E8C1" w14:textId="77777777" w:rsidR="007B3880" w:rsidRDefault="00451D22">
      <w:pPr>
        <w:pStyle w:val="Heading2"/>
        <w:shd w:val="clear" w:color="auto" w:fill="FFFFFF"/>
      </w:pPr>
      <w:bookmarkStart w:id="17" w:name="_heading=h.emi05vur85n4" w:colFirst="0" w:colLast="0"/>
      <w:bookmarkEnd w:id="17"/>
      <w:r>
        <w:t>(</w:t>
      </w:r>
      <w:proofErr w:type="spellStart"/>
      <w:r>
        <w:t>i</w:t>
      </w:r>
      <w:proofErr w:type="spellEnd"/>
      <w:r>
        <w:t>). Water Treatment and Purification</w:t>
      </w:r>
    </w:p>
    <w:p w14:paraId="534303C3" w14:textId="77777777" w:rsidR="007B3880" w:rsidRDefault="00451D22">
      <w:pPr>
        <w:shd w:val="clear" w:color="auto" w:fill="FFFFFF"/>
      </w:pPr>
      <w:r>
        <w:t xml:space="preserve"> ●  Nanotechnology can be used to help provide more clean water to people across the world</w:t>
      </w:r>
    </w:p>
    <w:p w14:paraId="4CF42CE6" w14:textId="77777777" w:rsidR="007B3880" w:rsidRDefault="00451D22">
      <w:pPr>
        <w:shd w:val="clear" w:color="auto" w:fill="FFFFFF"/>
      </w:pPr>
      <w:r>
        <w:t>●   Industrial pollutants, oil spills, naturally occurring pollutants, etc.</w:t>
      </w:r>
    </w:p>
    <w:p w14:paraId="4E6B6452" w14:textId="77777777" w:rsidR="007B3880" w:rsidRDefault="00451D22">
      <w:pPr>
        <w:shd w:val="clear" w:color="auto" w:fill="FFFFFF"/>
      </w:pPr>
      <w:r>
        <w:t>●New generation of nanomembranes for separation to enable greater water purification and desalination</w:t>
      </w:r>
    </w:p>
    <w:p w14:paraId="08F485CB" w14:textId="77777777" w:rsidR="007B3880" w:rsidRDefault="00451D22">
      <w:pPr>
        <w:numPr>
          <w:ilvl w:val="0"/>
          <w:numId w:val="9"/>
        </w:numPr>
        <w:shd w:val="clear" w:color="auto" w:fill="FFFFFF"/>
      </w:pPr>
      <w:r>
        <w:t>Better means of removing, reducing, or neutralizing water contaminants</w:t>
      </w:r>
    </w:p>
    <w:p w14:paraId="27BD74B8" w14:textId="77777777" w:rsidR="007B3880" w:rsidRDefault="00451D22">
      <w:pPr>
        <w:pStyle w:val="Heading2"/>
        <w:shd w:val="clear" w:color="auto" w:fill="FFFFFF"/>
        <w:spacing w:line="360" w:lineRule="auto"/>
      </w:pPr>
      <w:bookmarkStart w:id="18" w:name="_heading=h.5xf6bq844lwf" w:colFirst="0" w:colLast="0"/>
      <w:bookmarkEnd w:id="18"/>
      <w:r>
        <w:lastRenderedPageBreak/>
        <w:t>(ii). Air Purification</w:t>
      </w:r>
    </w:p>
    <w:p w14:paraId="2A33849F" w14:textId="77777777" w:rsidR="007B3880" w:rsidRDefault="00451D22">
      <w:pPr>
        <w:shd w:val="clear" w:color="auto" w:fill="FFFFFF"/>
      </w:pPr>
      <w:r>
        <w:t>●  Nanotechnology can be used to remove toxins from the air</w:t>
      </w:r>
    </w:p>
    <w:p w14:paraId="15739012" w14:textId="77777777" w:rsidR="007B3880" w:rsidRDefault="007B3880">
      <w:pPr>
        <w:shd w:val="clear" w:color="auto" w:fill="FFFFFF"/>
      </w:pPr>
    </w:p>
    <w:p w14:paraId="0D6AC0E2" w14:textId="77777777" w:rsidR="007B3880" w:rsidRDefault="00451D22">
      <w:pPr>
        <w:shd w:val="clear" w:color="auto" w:fill="FFFFFF"/>
        <w:spacing w:line="360" w:lineRule="auto"/>
      </w:pPr>
      <w:r>
        <w:t>● CO2 from waste gases</w:t>
      </w:r>
    </w:p>
    <w:p w14:paraId="5376565F" w14:textId="77777777" w:rsidR="007B3880" w:rsidRDefault="00451D22">
      <w:pPr>
        <w:numPr>
          <w:ilvl w:val="0"/>
          <w:numId w:val="8"/>
        </w:numPr>
        <w:shd w:val="clear" w:color="auto" w:fill="FFFFFF"/>
      </w:pPr>
      <w:r>
        <w:t xml:space="preserve">Traditional methods are expensive, utilize chemicals, and are uncompetitive </w:t>
      </w:r>
    </w:p>
    <w:p w14:paraId="7DDC6428" w14:textId="77777777" w:rsidR="007B3880" w:rsidRDefault="007B3880">
      <w:pPr>
        <w:shd w:val="clear" w:color="auto" w:fill="FFFFFF"/>
        <w:spacing w:line="360" w:lineRule="auto"/>
        <w:ind w:left="720"/>
      </w:pPr>
    </w:p>
    <w:p w14:paraId="0AFB5715" w14:textId="77777777" w:rsidR="007B3880" w:rsidRDefault="00451D22">
      <w:pPr>
        <w:shd w:val="clear" w:color="auto" w:fill="FFFFFF"/>
      </w:pPr>
      <w:r>
        <w:t xml:space="preserve">●  Ultra-thin nanoscale polymer film that filters out CO2 </w:t>
      </w:r>
    </w:p>
    <w:p w14:paraId="6748808A" w14:textId="77777777" w:rsidR="007B3880" w:rsidRDefault="007B3880">
      <w:pPr>
        <w:shd w:val="clear" w:color="auto" w:fill="FFFFFF"/>
      </w:pPr>
    </w:p>
    <w:p w14:paraId="63782C03" w14:textId="77777777" w:rsidR="007B3880" w:rsidRDefault="00451D22">
      <w:pPr>
        <w:shd w:val="clear" w:color="auto" w:fill="FFFFFF"/>
      </w:pPr>
      <w:r>
        <w:t>●  Volatile organic compounds (VOCs) also represent a hazard to air quality, contributing to smog and high ozone levels</w:t>
      </w:r>
    </w:p>
    <w:p w14:paraId="143D4EED" w14:textId="77777777" w:rsidR="007B3880" w:rsidRDefault="00451D22">
      <w:pPr>
        <w:numPr>
          <w:ilvl w:val="0"/>
          <w:numId w:val="2"/>
        </w:numPr>
        <w:shd w:val="clear" w:color="auto" w:fill="FFFFFF"/>
      </w:pPr>
      <w:r>
        <w:t>Porous manganese oxide with gold nanoparticles grown into it as a catalyst to decomp and remove the offending compound</w:t>
      </w:r>
    </w:p>
    <w:p w14:paraId="0F0999CA" w14:textId="77777777" w:rsidR="007B3880" w:rsidRDefault="00451D22">
      <w:pPr>
        <w:pStyle w:val="Heading2"/>
        <w:shd w:val="clear" w:color="auto" w:fill="FFFFFF"/>
      </w:pPr>
      <w:bookmarkStart w:id="19" w:name="_heading=h.ulnwttj4fbb" w:colFirst="0" w:colLast="0"/>
      <w:bookmarkEnd w:id="19"/>
      <w:r>
        <w:t xml:space="preserve">(iii). Prevention and Preparedness </w:t>
      </w:r>
    </w:p>
    <w:p w14:paraId="7E5D9CFE" w14:textId="77777777" w:rsidR="007B3880" w:rsidRDefault="00451D22">
      <w:pPr>
        <w:numPr>
          <w:ilvl w:val="0"/>
          <w:numId w:val="2"/>
        </w:numPr>
        <w:shd w:val="clear" w:color="auto" w:fill="FFFFFF"/>
      </w:pPr>
      <w:r>
        <w:t xml:space="preserve"> Nanotechnology can help stop pollution before it even starts.</w:t>
      </w:r>
    </w:p>
    <w:p w14:paraId="685CA878" w14:textId="77777777" w:rsidR="007B3880" w:rsidRDefault="007B3880">
      <w:pPr>
        <w:shd w:val="clear" w:color="auto" w:fill="FFFFFF"/>
        <w:spacing w:line="360" w:lineRule="auto"/>
        <w:ind w:left="720"/>
      </w:pPr>
    </w:p>
    <w:p w14:paraId="45B7E886" w14:textId="77777777" w:rsidR="007B3880" w:rsidRDefault="00451D22">
      <w:pPr>
        <w:numPr>
          <w:ilvl w:val="0"/>
          <w:numId w:val="2"/>
        </w:numPr>
        <w:shd w:val="clear" w:color="auto" w:fill="FFFFFF"/>
      </w:pPr>
      <w:r>
        <w:t>Pollutants that occur naturally, such as heavy metals and organic compounds.</w:t>
      </w:r>
    </w:p>
    <w:p w14:paraId="3B6029DB" w14:textId="77777777" w:rsidR="007B3880" w:rsidRDefault="007B3880">
      <w:pPr>
        <w:shd w:val="clear" w:color="auto" w:fill="FFFFFF"/>
        <w:spacing w:line="360" w:lineRule="auto"/>
        <w:ind w:left="720"/>
      </w:pPr>
    </w:p>
    <w:p w14:paraId="733293D7" w14:textId="77777777" w:rsidR="007B3880" w:rsidRDefault="00451D22">
      <w:pPr>
        <w:numPr>
          <w:ilvl w:val="0"/>
          <w:numId w:val="2"/>
        </w:numPr>
        <w:shd w:val="clear" w:color="auto" w:fill="FFFFFF"/>
      </w:pPr>
      <w:r>
        <w:t>Recycling of batteries and other electronic devices.</w:t>
      </w:r>
    </w:p>
    <w:p w14:paraId="765EA4C6" w14:textId="77777777" w:rsidR="007B3880" w:rsidRDefault="007B3880">
      <w:pPr>
        <w:shd w:val="clear" w:color="auto" w:fill="FFFFFF"/>
        <w:spacing w:line="360" w:lineRule="auto"/>
        <w:ind w:left="720"/>
      </w:pPr>
    </w:p>
    <w:p w14:paraId="27E441EF" w14:textId="77777777" w:rsidR="007B3880" w:rsidRDefault="00451D22">
      <w:pPr>
        <w:numPr>
          <w:ilvl w:val="0"/>
          <w:numId w:val="2"/>
        </w:numPr>
        <w:shd w:val="clear" w:color="auto" w:fill="FFFFFF"/>
      </w:pPr>
      <w:r>
        <w:t xml:space="preserve"> Nanomaterials can often be reused or recycled multiple times.</w:t>
      </w:r>
    </w:p>
    <w:p w14:paraId="7AC226FE" w14:textId="77777777" w:rsidR="007B3880" w:rsidRDefault="007B3880">
      <w:pPr>
        <w:shd w:val="clear" w:color="auto" w:fill="FFFFFF"/>
        <w:spacing w:line="360" w:lineRule="auto"/>
        <w:ind w:left="720"/>
      </w:pPr>
    </w:p>
    <w:p w14:paraId="055ECED2" w14:textId="77777777" w:rsidR="007B3880" w:rsidRDefault="00451D22">
      <w:pPr>
        <w:numPr>
          <w:ilvl w:val="0"/>
          <w:numId w:val="2"/>
        </w:numPr>
        <w:shd w:val="clear" w:color="auto" w:fill="FFFFFF"/>
      </w:pPr>
      <w:r>
        <w:t>This leads to lower consumption of raw materials.</w:t>
      </w:r>
    </w:p>
    <w:p w14:paraId="2130FB2C" w14:textId="77777777" w:rsidR="007B3880" w:rsidRDefault="00451D22">
      <w:pPr>
        <w:pStyle w:val="Heading2"/>
        <w:shd w:val="clear" w:color="auto" w:fill="FFFFFF"/>
      </w:pPr>
      <w:bookmarkStart w:id="20" w:name="_heading=h.ui5ew752wy1x" w:colFirst="0" w:colLast="0"/>
      <w:bookmarkEnd w:id="20"/>
      <w:r>
        <w:t>(1.5). How Nanoscience Supports the Fight Against Climate Change</w:t>
      </w:r>
    </w:p>
    <w:p w14:paraId="6F209941" w14:textId="77777777" w:rsidR="007B3880" w:rsidRDefault="00451D22">
      <w:pPr>
        <w:pStyle w:val="Heading4"/>
        <w:shd w:val="clear" w:color="auto" w:fill="FFFFFF"/>
        <w:spacing w:line="360" w:lineRule="auto"/>
      </w:pPr>
      <w:bookmarkStart w:id="21" w:name="_heading=h.rlkt2043txia" w:colFirst="0" w:colLast="0"/>
      <w:bookmarkEnd w:id="21"/>
      <w:r>
        <w:t>1. Green Energy Generation:</w:t>
      </w:r>
    </w:p>
    <w:p w14:paraId="50A43D63" w14:textId="77777777" w:rsidR="007B3880" w:rsidRDefault="00451D22">
      <w:pPr>
        <w:shd w:val="clear" w:color="auto" w:fill="FFFFFF"/>
      </w:pPr>
      <w:r>
        <w:t xml:space="preserve">Solar Power: Special </w:t>
      </w:r>
      <w:r>
        <w:t>nanomaterials like quantum dots and perovskites are helping build solar panels that are not only more efficient but also lighter and more flexible.</w:t>
      </w:r>
    </w:p>
    <w:p w14:paraId="47D3D2A9" w14:textId="77777777" w:rsidR="007B3880" w:rsidRDefault="007B3880">
      <w:pPr>
        <w:shd w:val="clear" w:color="auto" w:fill="FFFFFF"/>
        <w:spacing w:line="360" w:lineRule="auto"/>
      </w:pPr>
    </w:p>
    <w:p w14:paraId="2445731D" w14:textId="77777777" w:rsidR="007B3880" w:rsidRDefault="00451D22">
      <w:pPr>
        <w:shd w:val="clear" w:color="auto" w:fill="FFFFFF"/>
      </w:pPr>
      <w:r>
        <w:t>Hydrogen Fuel: Tiny catalysts at the nanoscale boost the process of splitting water to create clean hydrogen energy.</w:t>
      </w:r>
    </w:p>
    <w:p w14:paraId="175DF196" w14:textId="77777777" w:rsidR="007B3880" w:rsidRDefault="00451D22">
      <w:pPr>
        <w:pStyle w:val="Heading4"/>
      </w:pPr>
      <w:bookmarkStart w:id="22" w:name="_heading=h.sydbdup3qgbh" w:colFirst="0" w:colLast="0"/>
      <w:bookmarkEnd w:id="22"/>
      <w:r>
        <w:t>2. Better Energy Storage:</w:t>
      </w:r>
    </w:p>
    <w:p w14:paraId="0A09B700" w14:textId="77777777" w:rsidR="007B3880" w:rsidRDefault="00451D22">
      <w:pPr>
        <w:shd w:val="clear" w:color="auto" w:fill="FFFFFF"/>
      </w:pPr>
      <w:r>
        <w:t>Batteries and supercapacitors made with nanostructured materials charge quickly, last longer and store energy more efficiently.</w:t>
      </w:r>
    </w:p>
    <w:p w14:paraId="31BE349F" w14:textId="77777777" w:rsidR="007B3880" w:rsidRDefault="00451D22">
      <w:pPr>
        <w:pStyle w:val="Heading3"/>
        <w:shd w:val="clear" w:color="auto" w:fill="FFFFFF"/>
        <w:spacing w:line="360" w:lineRule="auto"/>
      </w:pPr>
      <w:bookmarkStart w:id="23" w:name="_heading=h.p84ol0lkjk6d" w:colFirst="0" w:colLast="0"/>
      <w:bookmarkEnd w:id="23"/>
      <w:r>
        <w:lastRenderedPageBreak/>
        <w:t>3. Capturing Carbon:</w:t>
      </w:r>
    </w:p>
    <w:p w14:paraId="68F58563" w14:textId="77777777" w:rsidR="007B3880" w:rsidRDefault="00451D22">
      <w:pPr>
        <w:shd w:val="clear" w:color="auto" w:fill="FFFFFF"/>
      </w:pPr>
      <w:r>
        <w:t xml:space="preserve">Materials with nano-sized pores, such as MOFs </w:t>
      </w:r>
      <w:r>
        <w:t>(metal-organic frameworks), are great at trapping carbon dioxide directly from the air or industrial gases.</w:t>
      </w:r>
    </w:p>
    <w:p w14:paraId="2E0B07B3" w14:textId="77777777" w:rsidR="007B3880" w:rsidRDefault="00451D22">
      <w:pPr>
        <w:pStyle w:val="Heading3"/>
        <w:shd w:val="clear" w:color="auto" w:fill="FFFFFF"/>
        <w:spacing w:line="360" w:lineRule="auto"/>
      </w:pPr>
      <w:bookmarkStart w:id="24" w:name="_heading=h.yz05ski4znb5" w:colFirst="0" w:colLast="0"/>
      <w:bookmarkEnd w:id="24"/>
      <w:r>
        <w:t>4. Reducing Pollution:</w:t>
      </w:r>
    </w:p>
    <w:p w14:paraId="7833249B" w14:textId="77777777" w:rsidR="007B3880" w:rsidRDefault="00451D22">
      <w:pPr>
        <w:shd w:val="clear" w:color="auto" w:fill="FFFFFF"/>
      </w:pPr>
      <w:r>
        <w:t>Vehicle Emissions: Nano-catalysts help clean up exhaust gases, cutting down toxic emissions.</w:t>
      </w:r>
    </w:p>
    <w:p w14:paraId="5D10528E" w14:textId="77777777" w:rsidR="007B3880" w:rsidRDefault="007B3880">
      <w:pPr>
        <w:shd w:val="clear" w:color="auto" w:fill="FFFFFF"/>
      </w:pPr>
    </w:p>
    <w:p w14:paraId="563C025A" w14:textId="77777777" w:rsidR="007B3880" w:rsidRDefault="00451D22">
      <w:pPr>
        <w:shd w:val="clear" w:color="auto" w:fill="FFFFFF"/>
      </w:pPr>
      <w:r>
        <w:t>Water Cleaning: Nanoscale filters and particles are effective in removing pollutants from water, making it cleaner and safer.</w:t>
      </w:r>
    </w:p>
    <w:p w14:paraId="57331EB2" w14:textId="77777777" w:rsidR="007B3880" w:rsidRDefault="00451D22">
      <w:pPr>
        <w:pStyle w:val="Heading3"/>
        <w:shd w:val="clear" w:color="auto" w:fill="FFFFFF"/>
        <w:spacing w:line="360" w:lineRule="auto"/>
      </w:pPr>
      <w:bookmarkStart w:id="25" w:name="_heading=h.h38q6e57e439" w:colFirst="0" w:colLast="0"/>
      <w:bookmarkEnd w:id="25"/>
      <w:r>
        <w:t>5. Smarter Farming:</w:t>
      </w:r>
    </w:p>
    <w:p w14:paraId="5F2D70FF" w14:textId="77777777" w:rsidR="007B3880" w:rsidRDefault="00451D22">
      <w:pPr>
        <w:shd w:val="clear" w:color="auto" w:fill="FFFFFF"/>
        <w:rPr>
          <w:sz w:val="28"/>
          <w:szCs w:val="28"/>
        </w:rPr>
      </w:pPr>
      <w:r>
        <w:t>Nano-based fertilizers and pesticides work more precisely, reducing waste and environmental harm while boosting crop productivity.</w:t>
      </w:r>
    </w:p>
    <w:p w14:paraId="6D54DAC6" w14:textId="77777777" w:rsidR="007B3880" w:rsidRDefault="007B3880">
      <w:pPr>
        <w:shd w:val="clear" w:color="auto" w:fill="FFFFFF"/>
        <w:spacing w:line="360" w:lineRule="auto"/>
      </w:pPr>
    </w:p>
    <w:p w14:paraId="6B59CC99" w14:textId="77777777" w:rsidR="007B3880" w:rsidRDefault="007B3880">
      <w:pPr>
        <w:shd w:val="clear" w:color="auto" w:fill="FFFFFF"/>
        <w:spacing w:line="360" w:lineRule="auto"/>
      </w:pPr>
    </w:p>
    <w:p w14:paraId="6F0AEE5C" w14:textId="77777777" w:rsidR="007B3880" w:rsidRDefault="007B3880">
      <w:pPr>
        <w:shd w:val="clear" w:color="auto" w:fill="FFFFFF"/>
        <w:spacing w:line="360" w:lineRule="auto"/>
      </w:pPr>
    </w:p>
    <w:p w14:paraId="1167251A" w14:textId="77777777" w:rsidR="007B3880" w:rsidRDefault="007B3880">
      <w:pPr>
        <w:shd w:val="clear" w:color="auto" w:fill="FFFFFF"/>
        <w:spacing w:line="360" w:lineRule="auto"/>
      </w:pPr>
    </w:p>
    <w:p w14:paraId="3D071CA7" w14:textId="77777777" w:rsidR="007B3880" w:rsidRDefault="007B3880">
      <w:pPr>
        <w:shd w:val="clear" w:color="auto" w:fill="FFFFFF"/>
        <w:spacing w:line="360" w:lineRule="auto"/>
      </w:pPr>
    </w:p>
    <w:p w14:paraId="54E31413" w14:textId="77777777" w:rsidR="007B3880" w:rsidRDefault="007B3880">
      <w:pPr>
        <w:shd w:val="clear" w:color="auto" w:fill="FFFFFF"/>
        <w:spacing w:line="360" w:lineRule="auto"/>
      </w:pPr>
    </w:p>
    <w:p w14:paraId="2685FBD7" w14:textId="77777777" w:rsidR="007B3880" w:rsidRDefault="007B3880">
      <w:pPr>
        <w:shd w:val="clear" w:color="auto" w:fill="FFFFFF"/>
        <w:spacing w:line="360" w:lineRule="auto"/>
      </w:pPr>
    </w:p>
    <w:p w14:paraId="7D1B1FE6" w14:textId="77777777" w:rsidR="007B3880" w:rsidRDefault="007B3880">
      <w:pPr>
        <w:shd w:val="clear" w:color="auto" w:fill="FFFFFF"/>
        <w:spacing w:line="360" w:lineRule="auto"/>
      </w:pPr>
    </w:p>
    <w:p w14:paraId="14A3AE9F" w14:textId="77777777" w:rsidR="007B3880" w:rsidRDefault="007B3880">
      <w:pPr>
        <w:shd w:val="clear" w:color="auto" w:fill="FFFFFF"/>
        <w:spacing w:line="360" w:lineRule="auto"/>
      </w:pPr>
    </w:p>
    <w:p w14:paraId="666ECB2C" w14:textId="77777777" w:rsidR="007B3880" w:rsidRDefault="007B3880">
      <w:pPr>
        <w:shd w:val="clear" w:color="auto" w:fill="FFFFFF"/>
        <w:spacing w:line="360" w:lineRule="auto"/>
      </w:pPr>
    </w:p>
    <w:p w14:paraId="437546C7" w14:textId="77777777" w:rsidR="007B3880" w:rsidRDefault="007B3880">
      <w:pPr>
        <w:shd w:val="clear" w:color="auto" w:fill="FFFFFF"/>
        <w:spacing w:line="360" w:lineRule="auto"/>
      </w:pPr>
    </w:p>
    <w:p w14:paraId="05291A70" w14:textId="77777777" w:rsidR="007B3880" w:rsidRDefault="007B3880">
      <w:pPr>
        <w:shd w:val="clear" w:color="auto" w:fill="FFFFFF"/>
        <w:spacing w:line="360" w:lineRule="auto"/>
      </w:pPr>
    </w:p>
    <w:p w14:paraId="14E7DB82" w14:textId="77777777" w:rsidR="007B3880" w:rsidRDefault="007B3880">
      <w:pPr>
        <w:shd w:val="clear" w:color="auto" w:fill="FFFFFF"/>
        <w:spacing w:line="360" w:lineRule="auto"/>
      </w:pPr>
    </w:p>
    <w:p w14:paraId="1DDCD322" w14:textId="77777777" w:rsidR="007B3880" w:rsidRDefault="00451D22">
      <w:pPr>
        <w:pStyle w:val="Title"/>
        <w:shd w:val="clear" w:color="auto" w:fill="FFFFFF"/>
        <w:spacing w:line="360" w:lineRule="auto"/>
      </w:pPr>
      <w:bookmarkStart w:id="26" w:name="_heading=h.n26096vul06h" w:colFirst="0" w:colLast="0"/>
      <w:bookmarkEnd w:id="26"/>
      <w:r>
        <w:lastRenderedPageBreak/>
        <w:t xml:space="preserve">                       Chapter  2:</w:t>
      </w:r>
    </w:p>
    <w:p w14:paraId="3B9C8F13" w14:textId="77777777" w:rsidR="007B3880" w:rsidRDefault="00451D22">
      <w:pPr>
        <w:pStyle w:val="Heading1"/>
        <w:shd w:val="clear" w:color="auto" w:fill="FFFFFF"/>
      </w:pPr>
      <w:bookmarkStart w:id="27" w:name="_heading=h.u2v4o8dtwzg6" w:colFirst="0" w:colLast="0"/>
      <w:bookmarkEnd w:id="27"/>
      <w:r>
        <w:t xml:space="preserve">(2.1). Nanoscience and Nanotechnology </w:t>
      </w:r>
    </w:p>
    <w:p w14:paraId="0029AFF0" w14:textId="77777777" w:rsidR="007B3880" w:rsidRDefault="00451D22">
      <w:pPr>
        <w:pStyle w:val="Heading2"/>
        <w:shd w:val="clear" w:color="auto" w:fill="FFFFFF"/>
        <w:spacing w:line="360" w:lineRule="auto"/>
      </w:pPr>
      <w:bookmarkStart w:id="28" w:name="_heading=h.hu2jzosiky17" w:colFirst="0" w:colLast="0"/>
      <w:bookmarkEnd w:id="28"/>
      <w:r>
        <w:t xml:space="preserve">(a). Definition of Nanoscience </w:t>
      </w:r>
    </w:p>
    <w:p w14:paraId="5A4F2A1B" w14:textId="77777777" w:rsidR="007B3880" w:rsidRDefault="00451D22">
      <w:pPr>
        <w:shd w:val="clear" w:color="auto" w:fill="FFFFFF"/>
      </w:pPr>
      <w:r>
        <w:t xml:space="preserve">Nanoscience is the study and manipulation of matter at the nanoscale (1-100 nanometers), a scale where unique phenomena and properties </w:t>
      </w:r>
      <w:r>
        <w:t>emerge, enabling novel applications in diverse fields like materials science, medicine, and electronics</w:t>
      </w:r>
    </w:p>
    <w:p w14:paraId="2A0F3630" w14:textId="77777777" w:rsidR="007B3880" w:rsidRDefault="00451D22">
      <w:pPr>
        <w:pStyle w:val="Heading2"/>
        <w:shd w:val="clear" w:color="auto" w:fill="FFFFFF"/>
        <w:spacing w:line="360" w:lineRule="auto"/>
      </w:pPr>
      <w:bookmarkStart w:id="29" w:name="_heading=h.r8lei911dkdl" w:colFirst="0" w:colLast="0"/>
      <w:bookmarkEnd w:id="29"/>
      <w:r>
        <w:t xml:space="preserve">(b). History of Nanoscience </w:t>
      </w:r>
    </w:p>
    <w:p w14:paraId="249E9247" w14:textId="77777777" w:rsidR="007B3880" w:rsidRDefault="00451D22">
      <w:r>
        <w:t>Norio Taniguchi, Japanese scientist, mentioned the term ‘nanotechnology’ for the first time in 1974 in his paper on synthesis technology to create objects and features of nanometer dimension</w:t>
      </w:r>
    </w:p>
    <w:p w14:paraId="725E622A" w14:textId="77777777" w:rsidR="007B3880" w:rsidRDefault="00451D22">
      <w:r>
        <w:t xml:space="preserve">                            "American scientist Richard Feynman was the first to talk about nanotechnology as an important and new area of science. In 1959, he gave a famous talk called 'There’s Plenty of Room at the Bottom,' which has been used many times in discussions about this field."</w:t>
      </w:r>
    </w:p>
    <w:p w14:paraId="29E8E430" w14:textId="77777777" w:rsidR="007B3880" w:rsidRDefault="00451D22">
      <w:pPr>
        <w:pStyle w:val="Heading2"/>
      </w:pPr>
      <w:bookmarkStart w:id="30" w:name="_heading=h.x0kqgmg86ir" w:colFirst="0" w:colLast="0"/>
      <w:bookmarkEnd w:id="30"/>
      <w:r>
        <w:t xml:space="preserve">               Nanomaterials</w:t>
      </w:r>
    </w:p>
    <w:p w14:paraId="6686D3E3" w14:textId="77777777" w:rsidR="007B3880" w:rsidRDefault="00451D22">
      <w:pPr>
        <w:spacing w:line="360" w:lineRule="auto"/>
      </w:pPr>
      <w:r>
        <w:t xml:space="preserve">•  Nanomaterials are defined as those materials which have structured components with size less than 100nm </w:t>
      </w:r>
      <w:proofErr w:type="spellStart"/>
      <w:r>
        <w:t>atleast</w:t>
      </w:r>
      <w:proofErr w:type="spellEnd"/>
      <w:r>
        <w:t xml:space="preserve"> in one dimension.</w:t>
      </w:r>
    </w:p>
    <w:p w14:paraId="5D7B8C1F" w14:textId="77777777" w:rsidR="007B3880" w:rsidRDefault="007B3880"/>
    <w:p w14:paraId="67BB673D" w14:textId="77777777" w:rsidR="007B3880" w:rsidRDefault="00451D22">
      <w:r>
        <w:t>•  Materials that are nanoscale in one dimension are layers such as thin films or surface coatings.</w:t>
      </w:r>
    </w:p>
    <w:p w14:paraId="1B74712B" w14:textId="77777777" w:rsidR="007B3880" w:rsidRDefault="007B3880"/>
    <w:p w14:paraId="5D264893" w14:textId="77777777" w:rsidR="007B3880" w:rsidRDefault="00451D22">
      <w:r>
        <w:t>•  Materials that are nanoscale in two dimensions are nano wires and nano tubes.</w:t>
      </w:r>
    </w:p>
    <w:p w14:paraId="20BB13F5" w14:textId="77777777" w:rsidR="007B3880" w:rsidRDefault="007B3880"/>
    <w:p w14:paraId="43F96EB4" w14:textId="77777777" w:rsidR="007B3880" w:rsidRDefault="00451D22">
      <w:r>
        <w:t>•  Materials that are nanoscale in three dimensions are precipitates colloids and quantum dots.</w:t>
      </w:r>
    </w:p>
    <w:p w14:paraId="5318BAEB" w14:textId="77777777" w:rsidR="007B3880" w:rsidRDefault="007B3880"/>
    <w:p w14:paraId="76C7A6CE" w14:textId="77777777" w:rsidR="007B3880" w:rsidRDefault="00451D22">
      <w:pPr>
        <w:spacing w:line="360" w:lineRule="auto"/>
      </w:pPr>
      <w:r>
        <w:t>•  Nanostructured materials are materials where the dimensions are in the range of 1 to 100nm (i.e. from the size of the atom to the wavelength of the light.)</w:t>
      </w:r>
    </w:p>
    <w:p w14:paraId="64571A14" w14:textId="77777777" w:rsidR="007B3880" w:rsidRDefault="00451D22">
      <w:pPr>
        <w:pStyle w:val="Heading2"/>
      </w:pPr>
      <w:bookmarkStart w:id="31" w:name="_heading=h.1j062cv2da33" w:colFirst="0" w:colLast="0"/>
      <w:bookmarkEnd w:id="31"/>
      <w:r>
        <w:lastRenderedPageBreak/>
        <w:t xml:space="preserve">              Nano Science</w:t>
      </w:r>
    </w:p>
    <w:p w14:paraId="7C906B2C" w14:textId="77777777" w:rsidR="007B3880" w:rsidRDefault="00451D22">
      <w:r>
        <w:t>Nanoscience can be defined as the study of phenomena and manipulation of materials at atomic, molecular and macromolecular scales, where properties differ significantly from those at a large scale.</w:t>
      </w:r>
    </w:p>
    <w:p w14:paraId="4B6C6521" w14:textId="77777777" w:rsidR="007B3880" w:rsidRDefault="00451D22">
      <w:pPr>
        <w:pStyle w:val="Heading2"/>
      </w:pPr>
      <w:bookmarkStart w:id="32" w:name="_heading=h.5izdg2gli03w" w:colFirst="0" w:colLast="0"/>
      <w:bookmarkEnd w:id="32"/>
      <w:r>
        <w:t xml:space="preserve">              Nanotechnology</w:t>
      </w:r>
    </w:p>
    <w:p w14:paraId="18707D6E" w14:textId="77777777" w:rsidR="007B3880" w:rsidRDefault="00451D22">
      <w:r>
        <w:t xml:space="preserve">Nanotechnology can be defined as the design, characterization, production and application of structures, devices and systems by controlling shape and size at the </w:t>
      </w:r>
      <w:proofErr w:type="spellStart"/>
      <w:r>
        <w:t>nanometre</w:t>
      </w:r>
      <w:proofErr w:type="spellEnd"/>
      <w:r>
        <w:t xml:space="preserve"> scale.</w:t>
      </w:r>
    </w:p>
    <w:p w14:paraId="2E88A1A7" w14:textId="77777777" w:rsidR="007B3880" w:rsidRDefault="00451D22">
      <w:pPr>
        <w:pStyle w:val="Heading2"/>
      </w:pPr>
      <w:bookmarkStart w:id="33" w:name="_heading=h.uqyt3p51jcqh" w:colFirst="0" w:colLast="0"/>
      <w:bookmarkEnd w:id="33"/>
      <w:r>
        <w:t>(2.2). Importance of Nanoscience</w:t>
      </w:r>
    </w:p>
    <w:p w14:paraId="4AAE6274" w14:textId="77777777" w:rsidR="007B3880" w:rsidRDefault="00451D22">
      <w:pPr>
        <w:rPr>
          <w:sz w:val="24"/>
          <w:szCs w:val="24"/>
        </w:rPr>
      </w:pPr>
      <w:r>
        <w:rPr>
          <w:sz w:val="24"/>
          <w:szCs w:val="24"/>
        </w:rPr>
        <w:t>1. Revolutionizing Technology – Nanoscience enables the development of smaller, faster, and more efficient electronic devices.</w:t>
      </w:r>
    </w:p>
    <w:p w14:paraId="1F03CD5D" w14:textId="77777777" w:rsidR="007B3880" w:rsidRDefault="007B3880">
      <w:pPr>
        <w:rPr>
          <w:sz w:val="24"/>
          <w:szCs w:val="24"/>
        </w:rPr>
      </w:pPr>
    </w:p>
    <w:p w14:paraId="6FEA3EBA" w14:textId="77777777" w:rsidR="007B3880" w:rsidRDefault="00451D22">
      <w:pPr>
        <w:rPr>
          <w:sz w:val="24"/>
          <w:szCs w:val="24"/>
        </w:rPr>
      </w:pPr>
      <w:r>
        <w:rPr>
          <w:sz w:val="24"/>
          <w:szCs w:val="24"/>
        </w:rPr>
        <w:t>2. Medical Advancements – It plays a crucial role in drug delivery systems, cancer treatment, and diagnostic tools.</w:t>
      </w:r>
    </w:p>
    <w:p w14:paraId="08754C87" w14:textId="77777777" w:rsidR="007B3880" w:rsidRDefault="007B3880">
      <w:pPr>
        <w:rPr>
          <w:sz w:val="24"/>
          <w:szCs w:val="24"/>
        </w:rPr>
      </w:pPr>
    </w:p>
    <w:p w14:paraId="17057A56" w14:textId="77777777" w:rsidR="007B3880" w:rsidRDefault="00451D22">
      <w:pPr>
        <w:rPr>
          <w:sz w:val="24"/>
          <w:szCs w:val="24"/>
        </w:rPr>
      </w:pPr>
      <w:r>
        <w:rPr>
          <w:sz w:val="24"/>
          <w:szCs w:val="24"/>
        </w:rPr>
        <w:t xml:space="preserve">3. Environmental Benefits – Nanotechnology helps in water purification, pollution control, and renewable energy </w:t>
      </w:r>
      <w:r>
        <w:rPr>
          <w:sz w:val="24"/>
          <w:szCs w:val="24"/>
        </w:rPr>
        <w:t>solutions.</w:t>
      </w:r>
    </w:p>
    <w:p w14:paraId="4832FDEC" w14:textId="77777777" w:rsidR="007B3880" w:rsidRDefault="007B3880">
      <w:pPr>
        <w:rPr>
          <w:sz w:val="24"/>
          <w:szCs w:val="24"/>
        </w:rPr>
      </w:pPr>
    </w:p>
    <w:p w14:paraId="674427EA" w14:textId="77777777" w:rsidR="007B3880" w:rsidRDefault="00451D22">
      <w:pPr>
        <w:rPr>
          <w:sz w:val="24"/>
          <w:szCs w:val="24"/>
        </w:rPr>
      </w:pPr>
      <w:r>
        <w:rPr>
          <w:sz w:val="24"/>
          <w:szCs w:val="24"/>
        </w:rPr>
        <w:t>4. Stronger and Lighter Materials – Nanomaterials enhance the strength, flexibility, and durability of products like aircraft, sports equipment, and construction materials.</w:t>
      </w:r>
    </w:p>
    <w:p w14:paraId="3CBC2C67" w14:textId="77777777" w:rsidR="007B3880" w:rsidRDefault="007B3880">
      <w:pPr>
        <w:rPr>
          <w:sz w:val="24"/>
          <w:szCs w:val="24"/>
        </w:rPr>
      </w:pPr>
    </w:p>
    <w:p w14:paraId="1A003094" w14:textId="77777777" w:rsidR="007B3880" w:rsidRDefault="00451D22">
      <w:pPr>
        <w:rPr>
          <w:sz w:val="24"/>
          <w:szCs w:val="24"/>
        </w:rPr>
      </w:pPr>
      <w:r>
        <w:rPr>
          <w:sz w:val="24"/>
          <w:szCs w:val="24"/>
        </w:rPr>
        <w:t>5. Sustainable Energy – It contributes to the development of high-efficiency solar cells, energy storage devices, and hydrogen fuel cells.</w:t>
      </w:r>
    </w:p>
    <w:p w14:paraId="14546A58" w14:textId="77777777" w:rsidR="007B3880" w:rsidRDefault="007B3880">
      <w:pPr>
        <w:rPr>
          <w:sz w:val="24"/>
          <w:szCs w:val="24"/>
        </w:rPr>
      </w:pPr>
    </w:p>
    <w:p w14:paraId="05807DE0" w14:textId="77777777" w:rsidR="007B3880" w:rsidRDefault="007B3880">
      <w:pPr>
        <w:rPr>
          <w:sz w:val="24"/>
          <w:szCs w:val="24"/>
        </w:rPr>
      </w:pPr>
    </w:p>
    <w:p w14:paraId="2D69ADED" w14:textId="77777777" w:rsidR="007B3880" w:rsidRDefault="00451D22">
      <w:pPr>
        <w:pStyle w:val="Heading2"/>
      </w:pPr>
      <w:bookmarkStart w:id="34" w:name="_heading=h.arwbv58u19om" w:colFirst="0" w:colLast="0"/>
      <w:bookmarkEnd w:id="34"/>
      <w:r>
        <w:t>(2.3). CLASSIFICATION OF NANOSTRUCTURES</w:t>
      </w:r>
    </w:p>
    <w:p w14:paraId="4A4235BD" w14:textId="77777777" w:rsidR="007B3880" w:rsidRDefault="00451D22">
      <w:r>
        <w:t>Nanomaterials can be categorized based on dimensions, origin and their structural configuration as follow</w:t>
      </w:r>
    </w:p>
    <w:p w14:paraId="691468ED" w14:textId="77777777" w:rsidR="007B3880" w:rsidRDefault="00451D22">
      <w:pPr>
        <w:pStyle w:val="Heading2"/>
      </w:pPr>
      <w:bookmarkStart w:id="35" w:name="_heading=h.nha4mwjmal9c" w:colFirst="0" w:colLast="0"/>
      <w:bookmarkEnd w:id="35"/>
      <w:r>
        <w:rPr>
          <w:sz w:val="36"/>
          <w:szCs w:val="36"/>
        </w:rPr>
        <w:t>a.</w:t>
      </w:r>
      <w:r>
        <w:t xml:space="preserve"> Classification based on dimensions:</w:t>
      </w:r>
    </w:p>
    <w:p w14:paraId="4F0A410F" w14:textId="77777777" w:rsidR="007B3880" w:rsidRDefault="00451D22">
      <w:r>
        <w:t>Classification is based on the number of dimensions, which are not confined to the nanoscale range (&lt;100 nm).</w:t>
      </w:r>
    </w:p>
    <w:p w14:paraId="576ECB0B" w14:textId="77777777" w:rsidR="007B3880" w:rsidRDefault="007B3880"/>
    <w:p w14:paraId="507042BB" w14:textId="77777777" w:rsidR="007B3880" w:rsidRDefault="00451D22">
      <w:r>
        <w:t>(1) zero-dimensional (0-D),</w:t>
      </w:r>
    </w:p>
    <w:p w14:paraId="7DBCE2B0" w14:textId="77777777" w:rsidR="007B3880" w:rsidRDefault="00451D22">
      <w:r>
        <w:t>(2) one-dimensional (1-D),</w:t>
      </w:r>
    </w:p>
    <w:p w14:paraId="52516336" w14:textId="77777777" w:rsidR="007B3880" w:rsidRDefault="00451D22">
      <w:r>
        <w:lastRenderedPageBreak/>
        <w:t>(3) two-dimensional (2-D), and</w:t>
      </w:r>
    </w:p>
    <w:p w14:paraId="1757F067" w14:textId="77777777" w:rsidR="007B3880" w:rsidRDefault="00451D22">
      <w:r>
        <w:t>(4) three-dimensional (3-D).</w:t>
      </w:r>
    </w:p>
    <w:p w14:paraId="23AE5478" w14:textId="77777777" w:rsidR="007B3880" w:rsidRDefault="00451D22">
      <w:pPr>
        <w:pStyle w:val="Heading2"/>
      </w:pPr>
      <w:bookmarkStart w:id="36" w:name="_heading=h.iyticpua7xq1" w:colFirst="0" w:colLast="0"/>
      <w:bookmarkEnd w:id="36"/>
      <w:r>
        <w:t xml:space="preserve">1. Zero </w:t>
      </w:r>
      <w:r>
        <w:t>dimensional:</w:t>
      </w:r>
    </w:p>
    <w:p w14:paraId="71EB4A25" w14:textId="77777777" w:rsidR="007B3880" w:rsidRDefault="00451D22">
      <w:r>
        <w:t xml:space="preserve">These are the materials having </w:t>
      </w:r>
      <w:proofErr w:type="spellStart"/>
      <w:r>
        <w:t>allthe</w:t>
      </w:r>
      <w:proofErr w:type="spellEnd"/>
      <w:r>
        <w:t xml:space="preserve"> dimensions within the nanoscale (no dimensions are larger than 100 nm). Small clusters composed of a few to roughly a hundred metal atoms, and common spherical metal nanoparticles.</w:t>
      </w:r>
    </w:p>
    <w:p w14:paraId="6A886360" w14:textId="77777777" w:rsidR="007B3880" w:rsidRDefault="007B3880"/>
    <w:p w14:paraId="0D59567C" w14:textId="77777777" w:rsidR="007B3880" w:rsidRDefault="00451D22">
      <w:pPr>
        <w:spacing w:line="360" w:lineRule="auto"/>
      </w:pPr>
      <w:r>
        <w:t>Example: Quantum dots, Nanodots, Nanoclusters and Fullerenes.</w:t>
      </w:r>
    </w:p>
    <w:p w14:paraId="37578925" w14:textId="77777777" w:rsidR="007B3880" w:rsidRDefault="00451D22">
      <w:pPr>
        <w:pStyle w:val="Heading2"/>
      </w:pPr>
      <w:bookmarkStart w:id="37" w:name="_heading=h.wrkwgbwybisp" w:colFirst="0" w:colLast="0"/>
      <w:bookmarkEnd w:id="37"/>
      <w:r>
        <w:t xml:space="preserve">2. One dimensional: </w:t>
      </w:r>
    </w:p>
    <w:p w14:paraId="34352FD3" w14:textId="77777777" w:rsidR="007B3880" w:rsidRDefault="00451D22">
      <w:r>
        <w:t>These are the materials having one dimension outside the nanoscale (one dimension is larger than 100 nm). Major growth occurs in one dimension, whereas it is limited in the other two dimensions</w:t>
      </w:r>
    </w:p>
    <w:p w14:paraId="77789441" w14:textId="77777777" w:rsidR="007B3880" w:rsidRDefault="007B3880"/>
    <w:p w14:paraId="67DC8350" w14:textId="77777777" w:rsidR="007B3880" w:rsidRDefault="00451D22">
      <w:r>
        <w:t>Example: Nanowires, Nanorods, Nanotubes, Nanowires, Nanobelts, Nanopillars, Carbon Nanotubes</w:t>
      </w:r>
    </w:p>
    <w:p w14:paraId="11A67E17" w14:textId="77777777" w:rsidR="007B3880" w:rsidRDefault="00451D22">
      <w:pPr>
        <w:pStyle w:val="Heading2"/>
      </w:pPr>
      <w:bookmarkStart w:id="38" w:name="_heading=h.4wu38k8rxr4v" w:colFirst="0" w:colLast="0"/>
      <w:bookmarkEnd w:id="38"/>
      <w:r>
        <w:t>3. Two dimensional:</w:t>
      </w:r>
    </w:p>
    <w:p w14:paraId="3B3FECA8" w14:textId="77777777" w:rsidR="007B3880" w:rsidRDefault="00451D22">
      <w:pPr>
        <w:rPr>
          <w:sz w:val="24"/>
          <w:szCs w:val="24"/>
        </w:rPr>
      </w:pPr>
      <w:r>
        <w:t xml:space="preserve"> These are the materials having two dimensions outside the nanoscale. (Two dimensions are larger than 100nm). This class exhibits plate-like shapes.</w:t>
      </w:r>
    </w:p>
    <w:p w14:paraId="1E66BAA1" w14:textId="77777777" w:rsidR="007B3880" w:rsidRDefault="007B3880"/>
    <w:p w14:paraId="661284E8" w14:textId="77777777" w:rsidR="007B3880" w:rsidRDefault="00451D22">
      <w:r>
        <w:t>Example: Graphene, nanofilms, nanoplates, nanonetwork, planar triangle, hexagons and discs.</w:t>
      </w:r>
    </w:p>
    <w:p w14:paraId="6F81B0FD" w14:textId="77777777" w:rsidR="007B3880" w:rsidRDefault="00451D22">
      <w:pPr>
        <w:pStyle w:val="Heading2"/>
      </w:pPr>
      <w:bookmarkStart w:id="39" w:name="_heading=h.mu0n6l6px4z6" w:colFirst="0" w:colLast="0"/>
      <w:bookmarkEnd w:id="39"/>
      <w:r>
        <w:t>4. Three dimensional:</w:t>
      </w:r>
    </w:p>
    <w:sdt>
      <w:sdtPr>
        <w:tag w:val="goog_rdk_12"/>
        <w:id w:val="812068168"/>
      </w:sdtPr>
      <w:sdtEndPr/>
      <w:sdtContent>
        <w:p w14:paraId="5D6FCBA6" w14:textId="77777777" w:rsidR="007B3880" w:rsidRDefault="00451D22">
          <w:pPr>
            <w:rPr>
              <w:del w:id="40" w:author="Sakshi" w:date="2025-04-13T07:16:00Z"/>
            </w:rPr>
          </w:pPr>
          <w:r>
            <w:t xml:space="preserve"> These are the materials that are not confined to the nanoscale in any dimensions. (All three dimensions are larger than 100nm). Major growth occurs in all three dimensions, more complicated structures like various polyhedral, as well as assemblies of OD, 1D and 2D </w:t>
          </w:r>
          <w:proofErr w:type="spellStart"/>
          <w:r>
            <w:t>nanostructure</w:t>
          </w:r>
          <w:sdt>
            <w:sdtPr>
              <w:tag w:val="goog_rdk_11"/>
              <w:id w:val="-1377469094"/>
            </w:sdtPr>
            <w:sdtEndPr/>
            <w:sdtContent>
              <w:del w:id="41" w:author="Sakshi" w:date="2025-04-13T07:16:00Z">
                <w:r>
                  <w:delText>s</w:delText>
                </w:r>
              </w:del>
            </w:sdtContent>
          </w:sdt>
        </w:p>
      </w:sdtContent>
    </w:sdt>
    <w:p w14:paraId="24E49552" w14:textId="77777777" w:rsidR="007B3880" w:rsidRDefault="00451D22">
      <w:r>
        <w:t>Example</w:t>
      </w:r>
      <w:proofErr w:type="spellEnd"/>
      <w:r>
        <w:t xml:space="preserve">: -Graphite, Diamond, </w:t>
      </w:r>
      <w:proofErr w:type="spellStart"/>
      <w:r>
        <w:t>Nanosponge</w:t>
      </w:r>
      <w:proofErr w:type="spellEnd"/>
      <w:r>
        <w:t xml:space="preserve"> Nanocomposite, dispersion of nanoparticles, a bundle of nanowires.  </w:t>
      </w:r>
    </w:p>
    <w:p w14:paraId="7041217C" w14:textId="77777777" w:rsidR="007B3880" w:rsidRDefault="007B3880"/>
    <w:p w14:paraId="0DAE82D1" w14:textId="77777777" w:rsidR="007B3880" w:rsidRDefault="00451D22">
      <w:pPr>
        <w:numPr>
          <w:ilvl w:val="0"/>
          <w:numId w:val="7"/>
        </w:numPr>
      </w:pPr>
      <w:r>
        <w:lastRenderedPageBreak/>
        <w:t xml:space="preserve">           </w:t>
      </w:r>
      <w:r>
        <w:rPr>
          <w:noProof/>
        </w:rPr>
        <w:drawing>
          <wp:inline distT="114300" distB="114300" distL="114300" distR="114300" wp14:anchorId="76F888DF" wp14:editId="37A7BBFD">
            <wp:extent cx="5711600" cy="2838450"/>
            <wp:effectExtent l="38100" t="38100" r="38100" b="38100"/>
            <wp:docPr id="1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6"/>
                    <a:srcRect/>
                    <a:stretch>
                      <a:fillRect/>
                    </a:stretch>
                  </pic:blipFill>
                  <pic:spPr>
                    <a:xfrm>
                      <a:off x="0" y="0"/>
                      <a:ext cx="5711600" cy="2838450"/>
                    </a:xfrm>
                    <a:prstGeom prst="rect">
                      <a:avLst/>
                    </a:prstGeom>
                    <a:ln w="38100">
                      <a:solidFill>
                        <a:srgbClr val="000000"/>
                      </a:solidFill>
                      <a:prstDash val="solid"/>
                    </a:ln>
                  </pic:spPr>
                </pic:pic>
              </a:graphicData>
            </a:graphic>
          </wp:inline>
        </w:drawing>
      </w:r>
      <w:r>
        <w:t xml:space="preserve"> </w:t>
      </w:r>
    </w:p>
    <w:p w14:paraId="7ADD4DA2" w14:textId="77777777" w:rsidR="007B3880" w:rsidRDefault="00451D22">
      <w:pPr>
        <w:numPr>
          <w:ilvl w:val="0"/>
          <w:numId w:val="7"/>
        </w:numPr>
      </w:pPr>
      <w:r>
        <w:t xml:space="preserve">                                       </w:t>
      </w:r>
    </w:p>
    <w:p w14:paraId="16F84B85" w14:textId="77777777" w:rsidR="007B3880" w:rsidRDefault="00451D22">
      <w:pPr>
        <w:pStyle w:val="Heading2"/>
        <w:numPr>
          <w:ilvl w:val="0"/>
          <w:numId w:val="5"/>
        </w:numPr>
        <w:spacing w:before="0" w:line="240" w:lineRule="auto"/>
        <w:ind w:left="720"/>
      </w:pPr>
      <w:bookmarkStart w:id="42" w:name="_heading=h.vdk8gec6jn1i" w:colFirst="0" w:colLast="0"/>
      <w:bookmarkEnd w:id="42"/>
      <w:r>
        <w:rPr>
          <w:noProof/>
        </w:rPr>
        <w:drawing>
          <wp:inline distT="114300" distB="114300" distL="114300" distR="114300" wp14:anchorId="38E39ED2" wp14:editId="0F50A3D3">
            <wp:extent cx="5007610" cy="2770003"/>
            <wp:effectExtent l="38100" t="38100" r="38100" b="38100"/>
            <wp:docPr id="1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7"/>
                    <a:srcRect/>
                    <a:stretch>
                      <a:fillRect/>
                    </a:stretch>
                  </pic:blipFill>
                  <pic:spPr>
                    <a:xfrm>
                      <a:off x="0" y="0"/>
                      <a:ext cx="5007610" cy="2770003"/>
                    </a:xfrm>
                    <a:prstGeom prst="rect">
                      <a:avLst/>
                    </a:prstGeom>
                    <a:ln w="38100">
                      <a:solidFill>
                        <a:srgbClr val="000000"/>
                      </a:solidFill>
                      <a:prstDash val="solid"/>
                    </a:ln>
                  </pic:spPr>
                </pic:pic>
              </a:graphicData>
            </a:graphic>
          </wp:inline>
        </w:drawing>
      </w:r>
    </w:p>
    <w:p w14:paraId="4E75F6F8" w14:textId="77777777" w:rsidR="007B3880" w:rsidRDefault="00451D22">
      <w:pPr>
        <w:pStyle w:val="Heading2"/>
      </w:pPr>
      <w:bookmarkStart w:id="43" w:name="_heading=h.i8j0dxi51qer" w:colFirst="0" w:colLast="0"/>
      <w:bookmarkEnd w:id="43"/>
      <w:r>
        <w:t xml:space="preserve"> </w:t>
      </w:r>
      <w:r>
        <w:rPr>
          <w:sz w:val="36"/>
          <w:szCs w:val="36"/>
        </w:rPr>
        <w:t xml:space="preserve">b. </w:t>
      </w:r>
      <w:r>
        <w:t>Classification based on structural configuration:</w:t>
      </w:r>
    </w:p>
    <w:p w14:paraId="1E907724" w14:textId="77777777" w:rsidR="007B3880" w:rsidRDefault="007B3880"/>
    <w:p w14:paraId="27375AE6" w14:textId="77777777" w:rsidR="007B3880" w:rsidRDefault="00451D22">
      <w:r>
        <w:t>1. Carbon Based Materials</w:t>
      </w:r>
    </w:p>
    <w:p w14:paraId="11A6F396" w14:textId="77777777" w:rsidR="007B3880" w:rsidRDefault="00451D22">
      <w:r>
        <w:t>2. Metal Based Materials</w:t>
      </w:r>
    </w:p>
    <w:p w14:paraId="4CDB86A7" w14:textId="77777777" w:rsidR="007B3880" w:rsidRDefault="00451D22">
      <w:r>
        <w:t>3. Dendrimers</w:t>
      </w:r>
    </w:p>
    <w:p w14:paraId="1CC9813F" w14:textId="77777777" w:rsidR="007B3880" w:rsidRDefault="00451D22">
      <w:r>
        <w:t>4. Composites</w:t>
      </w:r>
    </w:p>
    <w:p w14:paraId="797019C9" w14:textId="77777777" w:rsidR="007B3880" w:rsidRDefault="00451D22">
      <w:pPr>
        <w:pStyle w:val="Heading2"/>
      </w:pPr>
      <w:bookmarkStart w:id="44" w:name="_heading=h.jugts8bzgi2k" w:colFirst="0" w:colLast="0"/>
      <w:bookmarkEnd w:id="44"/>
      <w:r>
        <w:lastRenderedPageBreak/>
        <w:t>(</w:t>
      </w:r>
      <w:proofErr w:type="spellStart"/>
      <w:r>
        <w:t>i</w:t>
      </w:r>
      <w:proofErr w:type="spellEnd"/>
      <w:r>
        <w:t>). CARBON BASED NANOMATERIALS</w:t>
      </w:r>
    </w:p>
    <w:p w14:paraId="5C9A344C" w14:textId="77777777" w:rsidR="007B3880" w:rsidRDefault="00451D22">
      <w:r>
        <w:t xml:space="preserve">•  These nanomaterials are composed mostly of carbon, most commonly taking in the form of hollow spheres, ellipsoids, </w:t>
      </w:r>
      <w:proofErr w:type="spellStart"/>
      <w:r>
        <w:t>oг</w:t>
      </w:r>
      <w:proofErr w:type="spellEnd"/>
      <w:r>
        <w:t xml:space="preserve"> tubes.</w:t>
      </w:r>
    </w:p>
    <w:p w14:paraId="22D52040" w14:textId="77777777" w:rsidR="007B3880" w:rsidRDefault="007B3880"/>
    <w:p w14:paraId="65430C84" w14:textId="77777777" w:rsidR="007B3880" w:rsidRDefault="00451D22">
      <w:r>
        <w:t>•  Spherical and ellipsoidal carbon nanomaterials are referred to as fullerenes, while cylindrical ones are called nanotubes.</w:t>
      </w:r>
    </w:p>
    <w:p w14:paraId="584418EA" w14:textId="77777777" w:rsidR="007B3880" w:rsidRDefault="007B3880"/>
    <w:p w14:paraId="477CB79A" w14:textId="77777777" w:rsidR="007B3880" w:rsidRDefault="00451D22">
      <w:r>
        <w:t>•  These particles have many potential applications, including improved films and coatings, stronger and lighter materials, and applications in electronics.</w:t>
      </w:r>
    </w:p>
    <w:p w14:paraId="169C6CAF" w14:textId="77777777" w:rsidR="007B3880" w:rsidRDefault="007B3880"/>
    <w:p w14:paraId="0A0231F8" w14:textId="77777777" w:rsidR="007B3880" w:rsidRDefault="007B3880"/>
    <w:p w14:paraId="1143BA02" w14:textId="77777777" w:rsidR="007B3880" w:rsidRDefault="00451D22">
      <w:pPr>
        <w:jc w:val="center"/>
      </w:pPr>
      <w:r>
        <w:rPr>
          <w:noProof/>
        </w:rPr>
        <w:drawing>
          <wp:inline distT="114300" distB="114300" distL="114300" distR="114300" wp14:anchorId="23A99EB6" wp14:editId="3D3A636A">
            <wp:extent cx="5115560" cy="4350164"/>
            <wp:effectExtent l="38100" t="38100" r="38100" b="3810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8"/>
                    <a:srcRect/>
                    <a:stretch>
                      <a:fillRect/>
                    </a:stretch>
                  </pic:blipFill>
                  <pic:spPr>
                    <a:xfrm>
                      <a:off x="0" y="0"/>
                      <a:ext cx="5115560" cy="4350164"/>
                    </a:xfrm>
                    <a:prstGeom prst="rect">
                      <a:avLst/>
                    </a:prstGeom>
                    <a:ln w="38100">
                      <a:solidFill>
                        <a:srgbClr val="000000"/>
                      </a:solidFill>
                      <a:prstDash val="solid"/>
                    </a:ln>
                  </pic:spPr>
                </pic:pic>
              </a:graphicData>
            </a:graphic>
          </wp:inline>
        </w:drawing>
      </w:r>
    </w:p>
    <w:p w14:paraId="6E439A11" w14:textId="77777777" w:rsidR="007B3880" w:rsidRDefault="00451D22">
      <w:pPr>
        <w:pStyle w:val="Heading2"/>
      </w:pPr>
      <w:bookmarkStart w:id="45" w:name="_heading=h.97brj1cu0biw" w:colFirst="0" w:colLast="0"/>
      <w:bookmarkEnd w:id="45"/>
      <w:r>
        <w:t>(ii). METAL BASED NANOMATERIALS</w:t>
      </w:r>
    </w:p>
    <w:p w14:paraId="327A78FC" w14:textId="77777777" w:rsidR="007B3880" w:rsidRDefault="00451D22">
      <w:r>
        <w:t xml:space="preserve">•   These nanomaterials include quantum dots, nanogold, </w:t>
      </w:r>
      <w:proofErr w:type="spellStart"/>
      <w:r>
        <w:t>nanosil</w:t>
      </w:r>
      <w:proofErr w:type="spellEnd"/>
      <w:r>
        <w:t xml:space="preserve"> metal oxides, such as titanium dioxide.</w:t>
      </w:r>
    </w:p>
    <w:p w14:paraId="1F802A4C" w14:textId="77777777" w:rsidR="007B3880" w:rsidRDefault="007B3880"/>
    <w:p w14:paraId="12E37BC8" w14:textId="77777777" w:rsidR="007B3880" w:rsidRDefault="00451D22">
      <w:r>
        <w:lastRenderedPageBreak/>
        <w:t xml:space="preserve">•  A quantum dot is a closely packed semiconductor crystal </w:t>
      </w:r>
      <w:proofErr w:type="spellStart"/>
      <w:r>
        <w:t>composu</w:t>
      </w:r>
      <w:proofErr w:type="spellEnd"/>
      <w:r>
        <w:t xml:space="preserve"> us hundreds or thousands of atoms, and whose size is on the order of a </w:t>
      </w:r>
      <w:proofErr w:type="spellStart"/>
      <w:r>
        <w:t>fou</w:t>
      </w:r>
      <w:proofErr w:type="spellEnd"/>
      <w:r>
        <w:t xml:space="preserve"> nanometers to a few hundred nanometers. Changing the size of c dots changes their optical properties.</w:t>
      </w:r>
    </w:p>
    <w:p w14:paraId="3C1056C9" w14:textId="77777777" w:rsidR="007B3880" w:rsidRDefault="00451D22">
      <w:pPr>
        <w:jc w:val="center"/>
      </w:pPr>
      <w:r>
        <w:rPr>
          <w:noProof/>
        </w:rPr>
        <w:drawing>
          <wp:inline distT="114300" distB="114300" distL="114300" distR="114300" wp14:anchorId="0404B54D" wp14:editId="43ABEBA4">
            <wp:extent cx="5938742" cy="4799550"/>
            <wp:effectExtent l="38100" t="38100" r="38100" b="38100"/>
            <wp:docPr id="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5938742" cy="4799550"/>
                    </a:xfrm>
                    <a:prstGeom prst="rect">
                      <a:avLst/>
                    </a:prstGeom>
                    <a:ln w="38100">
                      <a:solidFill>
                        <a:srgbClr val="000000"/>
                      </a:solidFill>
                      <a:prstDash val="solid"/>
                    </a:ln>
                  </pic:spPr>
                </pic:pic>
              </a:graphicData>
            </a:graphic>
          </wp:inline>
        </w:drawing>
      </w:r>
    </w:p>
    <w:p w14:paraId="59DE4086" w14:textId="77777777" w:rsidR="007B3880" w:rsidRDefault="007B3880"/>
    <w:p w14:paraId="3E5E36E9" w14:textId="77777777" w:rsidR="007B3880" w:rsidRDefault="007B3880"/>
    <w:p w14:paraId="3F6D6781" w14:textId="77777777" w:rsidR="007B3880" w:rsidRDefault="00451D22">
      <w:pPr>
        <w:pStyle w:val="Heading2"/>
      </w:pPr>
      <w:bookmarkStart w:id="46" w:name="_heading=h.in215n2c51be" w:colFirst="0" w:colLast="0"/>
      <w:bookmarkEnd w:id="46"/>
      <w:r>
        <w:t xml:space="preserve"> (ii).  DENDRIMERS</w:t>
      </w:r>
    </w:p>
    <w:p w14:paraId="6328980D" w14:textId="77777777" w:rsidR="007B3880" w:rsidRDefault="00451D22">
      <w:r>
        <w:t>•  These nanomaterials are nanosized polymers built from branched units. The surface of a dendrimer has numerous chain ends, which can be tailored to perform specific chemical functions. This property could also be useful for catalysis.</w:t>
      </w:r>
    </w:p>
    <w:p w14:paraId="275E22E9" w14:textId="77777777" w:rsidR="007B3880" w:rsidRDefault="007B3880"/>
    <w:p w14:paraId="616E059B" w14:textId="77777777" w:rsidR="007B3880" w:rsidRDefault="00451D22">
      <w:r>
        <w:t>•  Three-dimensional dendrimers contain interior cavities into which other molecules could be placed, they may be useful for drug delivery.</w:t>
      </w:r>
    </w:p>
    <w:p w14:paraId="54D9F7A7" w14:textId="77777777" w:rsidR="007B3880" w:rsidRDefault="007B3880"/>
    <w:p w14:paraId="48FEB488" w14:textId="77777777" w:rsidR="007B3880" w:rsidRDefault="00451D22">
      <w:pPr>
        <w:jc w:val="center"/>
      </w:pPr>
      <w:r>
        <w:rPr>
          <w:noProof/>
        </w:rPr>
        <w:lastRenderedPageBreak/>
        <w:drawing>
          <wp:inline distT="114300" distB="114300" distL="114300" distR="114300" wp14:anchorId="357BD3E9" wp14:editId="6A7D699C">
            <wp:extent cx="4917045" cy="3933825"/>
            <wp:effectExtent l="50800" t="50800" r="50800" b="50800"/>
            <wp:docPr id="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0"/>
                    <a:srcRect/>
                    <a:stretch>
                      <a:fillRect/>
                    </a:stretch>
                  </pic:blipFill>
                  <pic:spPr>
                    <a:xfrm>
                      <a:off x="0" y="0"/>
                      <a:ext cx="4917045" cy="3933825"/>
                    </a:xfrm>
                    <a:prstGeom prst="rect">
                      <a:avLst/>
                    </a:prstGeom>
                    <a:ln w="50800">
                      <a:solidFill>
                        <a:srgbClr val="000000"/>
                      </a:solidFill>
                      <a:prstDash val="solid"/>
                    </a:ln>
                  </pic:spPr>
                </pic:pic>
              </a:graphicData>
            </a:graphic>
          </wp:inline>
        </w:drawing>
      </w:r>
    </w:p>
    <w:p w14:paraId="6E60B0B3" w14:textId="77777777" w:rsidR="007B3880" w:rsidRDefault="00451D22">
      <w:pPr>
        <w:pStyle w:val="Heading2"/>
      </w:pPr>
      <w:bookmarkStart w:id="47" w:name="_heading=h.3gzk9t7znz68" w:colFirst="0" w:colLast="0"/>
      <w:bookmarkEnd w:id="47"/>
      <w:r>
        <w:t>(iii).   COMPOSITES</w:t>
      </w:r>
    </w:p>
    <w:p w14:paraId="0E67C76E" w14:textId="77777777" w:rsidR="007B3880" w:rsidRDefault="00451D22">
      <w:r>
        <w:t>Composites combine nanoparticles with other nanoparticles or with larger, bulk-type materials. Nanoparticles, such as nanosized clays, are already being added to products ranging from auto parts to packaging materials, to enhance mechanical, thermal, barrier, and flame-retardant properties</w:t>
      </w:r>
    </w:p>
    <w:p w14:paraId="3E5A78F0" w14:textId="77777777" w:rsidR="007B3880" w:rsidRDefault="007B3880"/>
    <w:p w14:paraId="2FDE6EF2" w14:textId="77777777" w:rsidR="007B3880" w:rsidRDefault="00451D22">
      <w:pPr>
        <w:jc w:val="center"/>
      </w:pPr>
      <w:r>
        <w:rPr>
          <w:noProof/>
        </w:rPr>
        <w:lastRenderedPageBreak/>
        <w:drawing>
          <wp:inline distT="114300" distB="114300" distL="114300" distR="114300" wp14:anchorId="684968F3" wp14:editId="634C25F7">
            <wp:extent cx="5938742" cy="4305300"/>
            <wp:effectExtent l="38100" t="38100" r="38100" b="38100"/>
            <wp:docPr id="1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a:stretch>
                      <a:fillRect/>
                    </a:stretch>
                  </pic:blipFill>
                  <pic:spPr>
                    <a:xfrm>
                      <a:off x="0" y="0"/>
                      <a:ext cx="5938742" cy="4305300"/>
                    </a:xfrm>
                    <a:prstGeom prst="rect">
                      <a:avLst/>
                    </a:prstGeom>
                    <a:ln w="38100">
                      <a:solidFill>
                        <a:srgbClr val="000000"/>
                      </a:solidFill>
                      <a:prstDash val="solid"/>
                    </a:ln>
                  </pic:spPr>
                </pic:pic>
              </a:graphicData>
            </a:graphic>
          </wp:inline>
        </w:drawing>
      </w:r>
    </w:p>
    <w:p w14:paraId="03531901" w14:textId="77777777" w:rsidR="007B3880" w:rsidRDefault="00451D22">
      <w:pPr>
        <w:pStyle w:val="Heading1"/>
      </w:pPr>
      <w:bookmarkStart w:id="48" w:name="_heading=h.483e54e3uxce" w:colFirst="0" w:colLast="0"/>
      <w:bookmarkEnd w:id="48"/>
      <w:r>
        <w:t xml:space="preserve"> (2.4). Properties of nanomaterials</w:t>
      </w:r>
    </w:p>
    <w:p w14:paraId="25F2DBBC" w14:textId="77777777" w:rsidR="007B3880" w:rsidRDefault="00451D22">
      <w:pPr>
        <w:rPr>
          <w:sz w:val="32"/>
          <w:szCs w:val="32"/>
        </w:rPr>
      </w:pPr>
      <w:r>
        <w:rPr>
          <w:sz w:val="28"/>
          <w:szCs w:val="28"/>
        </w:rPr>
        <w:t>1.</w:t>
      </w:r>
      <w:r>
        <w:rPr>
          <w:sz w:val="32"/>
          <w:szCs w:val="32"/>
        </w:rPr>
        <w:t xml:space="preserve"> High Surface Area to Volume Ratio</w:t>
      </w:r>
    </w:p>
    <w:p w14:paraId="70E480C1" w14:textId="77777777" w:rsidR="007B3880" w:rsidRDefault="007B3880"/>
    <w:p w14:paraId="092C6B92" w14:textId="77777777" w:rsidR="007B3880" w:rsidRDefault="00451D22">
      <w:r>
        <w:t xml:space="preserve">•  Nanomaterials have a much larger surface area compared to their volume </w:t>
      </w:r>
    </w:p>
    <w:p w14:paraId="08277278" w14:textId="77777777" w:rsidR="007B3880" w:rsidRDefault="007B3880"/>
    <w:p w14:paraId="6C5F226F" w14:textId="77777777" w:rsidR="007B3880" w:rsidRDefault="00451D22">
      <w:r>
        <w:t>•  This increases chemical reactivity and adsorption capacity.</w:t>
      </w:r>
    </w:p>
    <w:p w14:paraId="18B8E90C" w14:textId="77777777" w:rsidR="007B3880" w:rsidRDefault="007B3880"/>
    <w:p w14:paraId="08D13A6B" w14:textId="77777777" w:rsidR="007B3880" w:rsidRDefault="00451D22">
      <w:r>
        <w:t>•  Useful in catalysis, drug delivery, and sensor technology.</w:t>
      </w:r>
    </w:p>
    <w:p w14:paraId="5DBAD22B" w14:textId="77777777" w:rsidR="007B3880" w:rsidRDefault="00451D22">
      <w:pPr>
        <w:pStyle w:val="Heading2"/>
      </w:pPr>
      <w:bookmarkStart w:id="49" w:name="_heading=h.doek0axxxo5s" w:colFirst="0" w:colLast="0"/>
      <w:bookmarkEnd w:id="49"/>
      <w:r>
        <w:t xml:space="preserve">2. Optical Property </w:t>
      </w:r>
    </w:p>
    <w:p w14:paraId="631D9768" w14:textId="77777777" w:rsidR="007B3880" w:rsidRDefault="00451D22">
      <w:r>
        <w:t>Nanomaterials interact with light in unique ways.</w:t>
      </w:r>
    </w:p>
    <w:p w14:paraId="01465E2E" w14:textId="77777777" w:rsidR="007B3880" w:rsidRDefault="00451D22">
      <w:r>
        <w:t>Quantum size effects cause materials to emit or absorb light differently.</w:t>
      </w:r>
    </w:p>
    <w:p w14:paraId="0397C5AF" w14:textId="77777777" w:rsidR="007B3880" w:rsidRDefault="007B3880"/>
    <w:p w14:paraId="70877C2D" w14:textId="77777777" w:rsidR="007B3880" w:rsidRDefault="00451D22">
      <w:r>
        <w:t>Example: Gold nanoparticles appear red or purple depending on size.</w:t>
      </w:r>
    </w:p>
    <w:p w14:paraId="18B3B921" w14:textId="77777777" w:rsidR="007B3880" w:rsidRDefault="00451D22">
      <w:pPr>
        <w:pStyle w:val="Heading2"/>
      </w:pPr>
      <w:bookmarkStart w:id="50" w:name="_heading=h.uqlxge1ravqu" w:colFirst="0" w:colLast="0"/>
      <w:bookmarkEnd w:id="50"/>
      <w:r>
        <w:lastRenderedPageBreak/>
        <w:t>3. Electrical Properties</w:t>
      </w:r>
    </w:p>
    <w:p w14:paraId="41D1D512" w14:textId="77777777" w:rsidR="007B3880" w:rsidRDefault="007B3880"/>
    <w:p w14:paraId="29E7E237" w14:textId="77777777" w:rsidR="007B3880" w:rsidRDefault="00451D22">
      <w:r>
        <w:t xml:space="preserve">Nanomaterials can be </w:t>
      </w:r>
      <w:r>
        <w:t>conductors, semiconductors, or insulators based on size and shape.</w:t>
      </w:r>
    </w:p>
    <w:p w14:paraId="3FDE272E" w14:textId="77777777" w:rsidR="007B3880" w:rsidRDefault="00451D22">
      <w:r>
        <w:t>Quantum tunneling and electron confinement affect conductivity.</w:t>
      </w:r>
    </w:p>
    <w:p w14:paraId="4891E953" w14:textId="77777777" w:rsidR="007B3880" w:rsidRDefault="00451D22">
      <w:r>
        <w:t>Used in nanoelectronics and transistors.</w:t>
      </w:r>
    </w:p>
    <w:p w14:paraId="20B0F849" w14:textId="77777777" w:rsidR="007B3880" w:rsidRDefault="00451D22">
      <w:pPr>
        <w:pStyle w:val="Heading2"/>
      </w:pPr>
      <w:bookmarkStart w:id="51" w:name="_heading=h.dy1jvj8zj59h" w:colFirst="0" w:colLast="0"/>
      <w:bookmarkEnd w:id="51"/>
      <w:r>
        <w:t>4. Mechanical Properties</w:t>
      </w:r>
    </w:p>
    <w:p w14:paraId="4031C7E9" w14:textId="77777777" w:rsidR="007B3880" w:rsidRDefault="00451D22">
      <w:r>
        <w:t>Stronger and more durable than bulk materials.</w:t>
      </w:r>
    </w:p>
    <w:p w14:paraId="50CF02BF" w14:textId="77777777" w:rsidR="007B3880" w:rsidRDefault="007B3880"/>
    <w:p w14:paraId="30A92FB5" w14:textId="77777777" w:rsidR="007B3880" w:rsidRDefault="00451D22">
      <w:r>
        <w:t>For example, carbon nanotubes are stronger than steel but lighter.</w:t>
      </w:r>
    </w:p>
    <w:p w14:paraId="6597EFD2" w14:textId="77777777" w:rsidR="007B3880" w:rsidRDefault="007B3880"/>
    <w:p w14:paraId="10D8268E" w14:textId="77777777" w:rsidR="007B3880" w:rsidRDefault="00451D22">
      <w:r>
        <w:t>High elastic modulus and hardness</w:t>
      </w:r>
    </w:p>
    <w:p w14:paraId="4F4BD234" w14:textId="77777777" w:rsidR="007B3880" w:rsidRDefault="00451D22">
      <w:pPr>
        <w:pStyle w:val="Heading2"/>
      </w:pPr>
      <w:bookmarkStart w:id="52" w:name="_heading=h.bqi20uwa806s" w:colFirst="0" w:colLast="0"/>
      <w:bookmarkEnd w:id="52"/>
      <w:r>
        <w:t>5. Magnetic Properties</w:t>
      </w:r>
    </w:p>
    <w:p w14:paraId="2ACBECB5" w14:textId="77777777" w:rsidR="007B3880" w:rsidRDefault="00451D22">
      <w:r>
        <w:t xml:space="preserve">Nanoparticles can show </w:t>
      </w:r>
      <w:proofErr w:type="spellStart"/>
      <w:r>
        <w:t>superparamagnetism</w:t>
      </w:r>
      <w:proofErr w:type="spellEnd"/>
      <w:r>
        <w:t xml:space="preserve"> — magnetic only in the presence of a magnetic field.</w:t>
      </w:r>
    </w:p>
    <w:p w14:paraId="6C44B118" w14:textId="77777777" w:rsidR="007B3880" w:rsidRDefault="007B3880"/>
    <w:p w14:paraId="224AE1A7" w14:textId="77777777" w:rsidR="007B3880" w:rsidRDefault="00451D22">
      <w:r>
        <w:t>Useful in MRI contrast agents and data storage.</w:t>
      </w:r>
    </w:p>
    <w:p w14:paraId="2DBF87EE" w14:textId="77777777" w:rsidR="007B3880" w:rsidRDefault="00451D22">
      <w:pPr>
        <w:pStyle w:val="Heading2"/>
      </w:pPr>
      <w:bookmarkStart w:id="53" w:name="_heading=h.8f511wvpwem6" w:colFirst="0" w:colLast="0"/>
      <w:bookmarkEnd w:id="53"/>
      <w:r>
        <w:t>6. Chemical Reactivity</w:t>
      </w:r>
    </w:p>
    <w:p w14:paraId="27CE7B25" w14:textId="77777777" w:rsidR="007B3880" w:rsidRDefault="00451D22">
      <w:r>
        <w:t>Nanomaterials often show higher reactivity due to more atoms on the surface.</w:t>
      </w:r>
    </w:p>
    <w:p w14:paraId="3757116F" w14:textId="77777777" w:rsidR="007B3880" w:rsidRDefault="007B3880"/>
    <w:p w14:paraId="2244A4BF" w14:textId="77777777" w:rsidR="007B3880" w:rsidRDefault="00451D22">
      <w:r>
        <w:t>Important for chemical sensors, fuel cells, and environmental applications.</w:t>
      </w:r>
    </w:p>
    <w:p w14:paraId="3E70E98F" w14:textId="77777777" w:rsidR="007B3880" w:rsidRDefault="00451D22">
      <w:pPr>
        <w:spacing w:before="240" w:after="240"/>
      </w:pPr>
      <w:r>
        <w:t xml:space="preserve">Here's a refined and structured version of your content on </w:t>
      </w:r>
      <w:r>
        <w:rPr>
          <w:b/>
        </w:rPr>
        <w:t>applications of nanotechnology</w:t>
      </w:r>
      <w:r>
        <w:t xml:space="preserve">, suitable for academic or presentation </w:t>
      </w:r>
      <w:proofErr w:type="gramStart"/>
      <w:r>
        <w:t>purposes:.</w:t>
      </w:r>
      <w:proofErr w:type="gramEnd"/>
    </w:p>
    <w:p w14:paraId="0CBCF94E" w14:textId="77777777" w:rsidR="007B3880" w:rsidRDefault="00451D22">
      <w:pPr>
        <w:pStyle w:val="Heading2"/>
      </w:pPr>
      <w:bookmarkStart w:id="54" w:name="_heading=h.nfwpocc4znl7" w:colFirst="0" w:colLast="0"/>
      <w:bookmarkEnd w:id="54"/>
      <w:r>
        <w:t>7.Quantum Effects</w:t>
      </w:r>
    </w:p>
    <w:p w14:paraId="48B4DD75" w14:textId="77777777" w:rsidR="007B3880" w:rsidRDefault="00451D22">
      <w:r>
        <w:t>At the nanoscale, quantum mechanics starts to dominate over classical physics.</w:t>
      </w:r>
    </w:p>
    <w:p w14:paraId="5DA0AD37" w14:textId="77777777" w:rsidR="007B3880" w:rsidRDefault="007B3880"/>
    <w:p w14:paraId="7821FD68" w14:textId="77777777" w:rsidR="007B3880" w:rsidRDefault="00451D22">
      <w:r>
        <w:t>This leads to unique optical, electrical, and magnetic properties.</w:t>
      </w:r>
    </w:p>
    <w:p w14:paraId="4B03643C" w14:textId="77777777" w:rsidR="007B3880" w:rsidRDefault="00451D22">
      <w:pPr>
        <w:pStyle w:val="Heading2"/>
      </w:pPr>
      <w:bookmarkStart w:id="55" w:name="_heading=h.lpci14rg2lx4" w:colFirst="0" w:colLast="0"/>
      <w:bookmarkEnd w:id="55"/>
      <w:r>
        <w:t>8.Biological Properties</w:t>
      </w:r>
    </w:p>
    <w:p w14:paraId="5C292989" w14:textId="77777777" w:rsidR="007B3880" w:rsidRDefault="00451D22">
      <w:r>
        <w:t>Easily interact with cells and biomolecules.</w:t>
      </w:r>
    </w:p>
    <w:p w14:paraId="322B6182" w14:textId="77777777" w:rsidR="007B3880" w:rsidRDefault="007B3880"/>
    <w:p w14:paraId="454891EA" w14:textId="77777777" w:rsidR="007B3880" w:rsidRDefault="00451D22">
      <w:r>
        <w:t>Useful in drug delivery and diagnostics.</w:t>
      </w:r>
    </w:p>
    <w:p w14:paraId="0C12A81C" w14:textId="77777777" w:rsidR="007B3880" w:rsidRDefault="007B3880"/>
    <w:p w14:paraId="42C7F571" w14:textId="77777777" w:rsidR="007B3880" w:rsidRDefault="00451D22">
      <w:pPr>
        <w:spacing w:line="240" w:lineRule="auto"/>
      </w:pPr>
      <w:r>
        <w:lastRenderedPageBreak/>
        <w:t>Show strong antimicrobial properties.</w:t>
      </w:r>
    </w:p>
    <w:p w14:paraId="0C1FBD88" w14:textId="77777777" w:rsidR="007B3880" w:rsidRDefault="007B3880"/>
    <w:p w14:paraId="38B6B6D7" w14:textId="77777777" w:rsidR="007B3880" w:rsidRDefault="00451D22">
      <w:pPr>
        <w:spacing w:line="240" w:lineRule="auto"/>
      </w:pPr>
      <w:r>
        <w:t>Can cross biological barriers (e.g., blood-brain barrier).</w:t>
      </w:r>
    </w:p>
    <w:p w14:paraId="549124EE" w14:textId="77777777" w:rsidR="007B3880" w:rsidRDefault="007B3880"/>
    <w:p w14:paraId="5F429B98" w14:textId="77777777" w:rsidR="007B3880" w:rsidRDefault="00451D22">
      <w:pPr>
        <w:spacing w:line="240" w:lineRule="auto"/>
      </w:pPr>
      <w:r>
        <w:t>Biocompatible and biodegradable (safer use).</w:t>
      </w:r>
    </w:p>
    <w:p w14:paraId="19580DF5" w14:textId="77777777" w:rsidR="007B3880" w:rsidRDefault="007B3880"/>
    <w:p w14:paraId="621C2D85" w14:textId="77777777" w:rsidR="007B3880" w:rsidRDefault="00451D22">
      <w:pPr>
        <w:spacing w:line="240" w:lineRule="auto"/>
        <w:rPr>
          <w:sz w:val="24"/>
          <w:szCs w:val="24"/>
        </w:rPr>
      </w:pPr>
      <w:r>
        <w:t xml:space="preserve">May cause immune </w:t>
      </w:r>
      <w:r>
        <w:t>response or toxicity.</w:t>
      </w:r>
    </w:p>
    <w:p w14:paraId="6E0B2606" w14:textId="77777777" w:rsidR="007B3880" w:rsidRDefault="00451D22">
      <w:pPr>
        <w:pStyle w:val="Heading1"/>
      </w:pPr>
      <w:bookmarkStart w:id="56" w:name="_heading=h.rowq9msaha1" w:colFirst="0" w:colLast="0"/>
      <w:bookmarkEnd w:id="56"/>
      <w:r>
        <w:t>(2.5). Synthesis of Nanomaterials:</w:t>
      </w:r>
    </w:p>
    <w:p w14:paraId="3CBEA4CC" w14:textId="77777777" w:rsidR="007B3880" w:rsidRDefault="00451D22">
      <w:r>
        <w:t>There are two general approaches to the synthesis of nanomaterials and the fabrication of nanostructures. They are :</w:t>
      </w:r>
    </w:p>
    <w:p w14:paraId="78C5003F" w14:textId="77777777" w:rsidR="007B3880" w:rsidRDefault="007B3880"/>
    <w:p w14:paraId="38A75E6F" w14:textId="77777777" w:rsidR="007B3880" w:rsidRDefault="00451D22">
      <w:r>
        <w:t>(1) top-down  approach</w:t>
      </w:r>
    </w:p>
    <w:p w14:paraId="07DE9162" w14:textId="77777777" w:rsidR="007B3880" w:rsidRDefault="00451D22">
      <w:r>
        <w:t>(2) bottom-up approach</w:t>
      </w:r>
    </w:p>
    <w:p w14:paraId="007C13E7" w14:textId="77777777" w:rsidR="007B3880" w:rsidRDefault="007B3880"/>
    <w:p w14:paraId="33143A58" w14:textId="77777777" w:rsidR="007B3880" w:rsidRDefault="00451D22">
      <w:pPr>
        <w:rPr>
          <w:sz w:val="36"/>
          <w:szCs w:val="36"/>
        </w:rPr>
      </w:pPr>
      <w:r>
        <w:rPr>
          <w:sz w:val="36"/>
          <w:szCs w:val="36"/>
        </w:rPr>
        <w:t xml:space="preserve">Top-Down Approach and </w:t>
      </w:r>
    </w:p>
    <w:p w14:paraId="2A0F0901" w14:textId="77777777" w:rsidR="007B3880" w:rsidRDefault="00451D22">
      <w:pPr>
        <w:rPr>
          <w:sz w:val="24"/>
          <w:szCs w:val="24"/>
        </w:rPr>
      </w:pPr>
      <w:r>
        <w:rPr>
          <w:sz w:val="36"/>
          <w:szCs w:val="36"/>
        </w:rPr>
        <w:t xml:space="preserve">Bottom-up </w:t>
      </w:r>
      <w:r>
        <w:rPr>
          <w:sz w:val="36"/>
          <w:szCs w:val="36"/>
        </w:rPr>
        <w:t>Approach</w:t>
      </w:r>
      <w:r>
        <w:rPr>
          <w:sz w:val="24"/>
          <w:szCs w:val="24"/>
        </w:rPr>
        <w:t xml:space="preserve">    </w:t>
      </w:r>
    </w:p>
    <w:p w14:paraId="1DD931D6" w14:textId="77777777" w:rsidR="007B3880" w:rsidRDefault="00451D22">
      <w:pPr>
        <w:rPr>
          <w:sz w:val="24"/>
          <w:szCs w:val="24"/>
        </w:rPr>
      </w:pPr>
      <w:r>
        <w:rPr>
          <w:sz w:val="24"/>
          <w:szCs w:val="24"/>
        </w:rPr>
        <w:t xml:space="preserve">         </w:t>
      </w:r>
    </w:p>
    <w:p w14:paraId="30599EFF" w14:textId="77777777" w:rsidR="007B3880" w:rsidRDefault="00451D22">
      <w:pPr>
        <w:rPr>
          <w:sz w:val="24"/>
          <w:szCs w:val="24"/>
        </w:rPr>
      </w:pPr>
      <w:r>
        <w:rPr>
          <w:sz w:val="24"/>
          <w:szCs w:val="24"/>
        </w:rPr>
        <w:t xml:space="preserve"> •  Nanostructure  materials have attached a great deal of attention. because their physical, chemical electronic and magnetic properties show a dramatic change from higher dimensional Counterparts and on their shape and size</w:t>
      </w:r>
    </w:p>
    <w:p w14:paraId="793559F6" w14:textId="77777777" w:rsidR="007B3880" w:rsidRDefault="007B3880">
      <w:pPr>
        <w:rPr>
          <w:sz w:val="24"/>
          <w:szCs w:val="24"/>
        </w:rPr>
      </w:pPr>
    </w:p>
    <w:p w14:paraId="0EC93934" w14:textId="77777777" w:rsidR="007B3880" w:rsidRDefault="00451D22">
      <w:pPr>
        <w:rPr>
          <w:sz w:val="24"/>
          <w:szCs w:val="24"/>
        </w:rPr>
      </w:pPr>
      <w:r>
        <w:rPr>
          <w:sz w:val="24"/>
          <w:szCs w:val="24"/>
        </w:rPr>
        <w:t xml:space="preserve">•  Many techniques have been developed to synthesize and fabricate nanostructure materials with controlled </w:t>
      </w:r>
      <w:proofErr w:type="spellStart"/>
      <w:r>
        <w:rPr>
          <w:sz w:val="24"/>
          <w:szCs w:val="24"/>
        </w:rPr>
        <w:t>shape,size</w:t>
      </w:r>
      <w:proofErr w:type="spellEnd"/>
      <w:r>
        <w:rPr>
          <w:sz w:val="24"/>
          <w:szCs w:val="24"/>
        </w:rPr>
        <w:t xml:space="preserve"> dimensionality and structure.</w:t>
      </w:r>
    </w:p>
    <w:p w14:paraId="58A4414D" w14:textId="77777777" w:rsidR="007B3880" w:rsidRDefault="007B3880">
      <w:pPr>
        <w:rPr>
          <w:sz w:val="24"/>
          <w:szCs w:val="24"/>
        </w:rPr>
      </w:pPr>
    </w:p>
    <w:p w14:paraId="306A16C4" w14:textId="77777777" w:rsidR="007B3880" w:rsidRDefault="00451D22">
      <w:pPr>
        <w:rPr>
          <w:sz w:val="24"/>
          <w:szCs w:val="24"/>
        </w:rPr>
      </w:pPr>
      <w:r>
        <w:rPr>
          <w:sz w:val="24"/>
          <w:szCs w:val="24"/>
        </w:rPr>
        <w:t xml:space="preserve">•  The performance of  materials </w:t>
      </w:r>
      <w:proofErr w:type="gramStart"/>
      <w:r>
        <w:rPr>
          <w:sz w:val="24"/>
          <w:szCs w:val="24"/>
        </w:rPr>
        <w:t>depend</w:t>
      </w:r>
      <w:proofErr w:type="gramEnd"/>
      <w:r>
        <w:rPr>
          <w:sz w:val="24"/>
          <w:szCs w:val="24"/>
        </w:rPr>
        <w:t xml:space="preserve">  on their properties. The properties in term depend on atomic structure, Composition, microstructure, defects and </w:t>
      </w:r>
      <w:proofErr w:type="spellStart"/>
      <w:r>
        <w:rPr>
          <w:sz w:val="24"/>
          <w:szCs w:val="24"/>
        </w:rPr>
        <w:t>intesifaces</w:t>
      </w:r>
      <w:proofErr w:type="spellEnd"/>
      <w:r>
        <w:rPr>
          <w:sz w:val="24"/>
          <w:szCs w:val="24"/>
        </w:rPr>
        <w:t xml:space="preserve"> which are controlled band by thermodynamics  and kinetics of synthesis.</w:t>
      </w:r>
    </w:p>
    <w:p w14:paraId="70F83757" w14:textId="77777777" w:rsidR="007B3880" w:rsidRDefault="00451D22">
      <w:pPr>
        <w:pStyle w:val="Heading2"/>
        <w:rPr>
          <w:sz w:val="24"/>
          <w:szCs w:val="24"/>
        </w:rPr>
      </w:pPr>
      <w:bookmarkStart w:id="57" w:name="_heading=h.ugwkzcquoe5w" w:colFirst="0" w:colLast="0"/>
      <w:bookmarkEnd w:id="57"/>
      <w:r>
        <w:t xml:space="preserve"> Classification of Techniques for synthesis of </w:t>
      </w:r>
      <w:proofErr w:type="spellStart"/>
      <w:r>
        <w:t>Nonomaterials</w:t>
      </w:r>
      <w:proofErr w:type="spellEnd"/>
      <w:r>
        <w:t>:</w:t>
      </w:r>
    </w:p>
    <w:p w14:paraId="7D6FF226" w14:textId="77777777" w:rsidR="007B3880" w:rsidRDefault="00451D22">
      <w:pPr>
        <w:rPr>
          <w:sz w:val="24"/>
          <w:szCs w:val="24"/>
        </w:rPr>
      </w:pPr>
      <w:r>
        <w:rPr>
          <w:sz w:val="24"/>
          <w:szCs w:val="24"/>
        </w:rPr>
        <w:t>There are two general approaches for the synthesis as of nanomaterials.</w:t>
      </w:r>
    </w:p>
    <w:p w14:paraId="4AA98B39" w14:textId="77777777" w:rsidR="007B3880" w:rsidRDefault="007B3880">
      <w:pPr>
        <w:rPr>
          <w:sz w:val="24"/>
          <w:szCs w:val="24"/>
        </w:rPr>
      </w:pPr>
    </w:p>
    <w:p w14:paraId="654EE771" w14:textId="77777777" w:rsidR="007B3880" w:rsidRDefault="00451D22">
      <w:r>
        <w:t>(1) top-down  approach</w:t>
      </w:r>
    </w:p>
    <w:p w14:paraId="1F11BCCF" w14:textId="77777777" w:rsidR="007B3880" w:rsidRDefault="00451D22">
      <w:r>
        <w:t>(2) bottom-up approach</w:t>
      </w:r>
    </w:p>
    <w:p w14:paraId="0685141D" w14:textId="77777777" w:rsidR="007B3880" w:rsidRDefault="007B3880"/>
    <w:p w14:paraId="3A6157E1" w14:textId="77777777" w:rsidR="007B3880" w:rsidRDefault="00451D22">
      <w:pPr>
        <w:rPr>
          <w:sz w:val="36"/>
          <w:szCs w:val="36"/>
        </w:rPr>
      </w:pPr>
      <w:r>
        <w:rPr>
          <w:sz w:val="36"/>
          <w:szCs w:val="36"/>
        </w:rPr>
        <w:t xml:space="preserve">(a). Top-Down Approach </w:t>
      </w:r>
    </w:p>
    <w:p w14:paraId="4375272F" w14:textId="77777777" w:rsidR="007B3880" w:rsidRDefault="00451D22">
      <w:pPr>
        <w:rPr>
          <w:sz w:val="24"/>
          <w:szCs w:val="24"/>
        </w:rPr>
      </w:pPr>
      <w:r>
        <w:rPr>
          <w:sz w:val="24"/>
          <w:szCs w:val="24"/>
        </w:rPr>
        <w:t xml:space="preserve">Top-Down Approach  involves the breaking down of the bulk materials in </w:t>
      </w:r>
      <w:proofErr w:type="gramStart"/>
      <w:r>
        <w:rPr>
          <w:sz w:val="24"/>
          <w:szCs w:val="24"/>
        </w:rPr>
        <w:t>to..</w:t>
      </w:r>
      <w:proofErr w:type="gramEnd"/>
      <w:r>
        <w:rPr>
          <w:sz w:val="24"/>
          <w:szCs w:val="24"/>
        </w:rPr>
        <w:t xml:space="preserve"> </w:t>
      </w:r>
      <w:proofErr w:type="spellStart"/>
      <w:r>
        <w:rPr>
          <w:sz w:val="24"/>
          <w:szCs w:val="24"/>
        </w:rPr>
        <w:t>nonosized</w:t>
      </w:r>
      <w:proofErr w:type="spellEnd"/>
      <w:r>
        <w:rPr>
          <w:sz w:val="24"/>
          <w:szCs w:val="24"/>
        </w:rPr>
        <w:t xml:space="preserve"> Structures or particles.</w:t>
      </w:r>
    </w:p>
    <w:p w14:paraId="006D04C1" w14:textId="77777777" w:rsidR="007B3880" w:rsidRDefault="007B3880">
      <w:pPr>
        <w:rPr>
          <w:sz w:val="24"/>
          <w:szCs w:val="24"/>
        </w:rPr>
      </w:pPr>
    </w:p>
    <w:p w14:paraId="715C08F2" w14:textId="77777777" w:rsidR="007B3880" w:rsidRDefault="00451D22">
      <w:pPr>
        <w:rPr>
          <w:sz w:val="24"/>
          <w:szCs w:val="24"/>
        </w:rPr>
      </w:pPr>
      <w:r>
        <w:rPr>
          <w:sz w:val="24"/>
          <w:szCs w:val="24"/>
        </w:rPr>
        <w:t xml:space="preserve">Top-down synthesis </w:t>
      </w:r>
      <w:proofErr w:type="spellStart"/>
      <w:r>
        <w:rPr>
          <w:sz w:val="24"/>
          <w:szCs w:val="24"/>
        </w:rPr>
        <w:t>techniqes</w:t>
      </w:r>
      <w:proofErr w:type="spellEnd"/>
      <w:r>
        <w:rPr>
          <w:sz w:val="24"/>
          <w:szCs w:val="24"/>
        </w:rPr>
        <w:t xml:space="preserve"> are extension of those that have been used for producing micron sized </w:t>
      </w:r>
      <w:proofErr w:type="spellStart"/>
      <w:r>
        <w:rPr>
          <w:sz w:val="24"/>
          <w:szCs w:val="24"/>
        </w:rPr>
        <w:t>barticles</w:t>
      </w:r>
      <w:proofErr w:type="spellEnd"/>
      <w:r>
        <w:rPr>
          <w:sz w:val="24"/>
          <w:szCs w:val="24"/>
        </w:rPr>
        <w:t>.</w:t>
      </w:r>
    </w:p>
    <w:p w14:paraId="72D02BE4" w14:textId="77777777" w:rsidR="007B3880" w:rsidRDefault="007B3880">
      <w:pPr>
        <w:rPr>
          <w:sz w:val="24"/>
          <w:szCs w:val="24"/>
        </w:rPr>
      </w:pPr>
    </w:p>
    <w:p w14:paraId="3730B880" w14:textId="77777777" w:rsidR="007B3880" w:rsidRDefault="00451D22">
      <w:pPr>
        <w:rPr>
          <w:sz w:val="24"/>
          <w:szCs w:val="24"/>
        </w:rPr>
      </w:pPr>
      <w:r>
        <w:rPr>
          <w:sz w:val="24"/>
          <w:szCs w:val="24"/>
        </w:rPr>
        <w:t xml:space="preserve">Top-down </w:t>
      </w:r>
      <w:proofErr w:type="spellStart"/>
      <w:r>
        <w:rPr>
          <w:sz w:val="24"/>
          <w:szCs w:val="24"/>
        </w:rPr>
        <w:t>approch</w:t>
      </w:r>
      <w:proofErr w:type="spellEnd"/>
      <w:r>
        <w:rPr>
          <w:sz w:val="24"/>
          <w:szCs w:val="24"/>
        </w:rPr>
        <w:t xml:space="preserve"> are inherently simpler and depend either on removal or division of bulk material or on </w:t>
      </w:r>
      <w:proofErr w:type="spellStart"/>
      <w:r>
        <w:rPr>
          <w:sz w:val="24"/>
          <w:szCs w:val="24"/>
        </w:rPr>
        <w:t>miniaturisation</w:t>
      </w:r>
      <w:proofErr w:type="spellEnd"/>
      <w:r>
        <w:rPr>
          <w:sz w:val="24"/>
          <w:szCs w:val="24"/>
        </w:rPr>
        <w:t xml:space="preserve"> of bulk fabrication processes to produce the desired structure with appropriate properties.</w:t>
      </w:r>
    </w:p>
    <w:p w14:paraId="6322C4EA" w14:textId="77777777" w:rsidR="007B3880" w:rsidRDefault="007B3880">
      <w:pPr>
        <w:rPr>
          <w:sz w:val="24"/>
          <w:szCs w:val="24"/>
        </w:rPr>
      </w:pPr>
    </w:p>
    <w:p w14:paraId="47E92A9C" w14:textId="77777777" w:rsidR="007B3880" w:rsidRDefault="00451D22">
      <w:pPr>
        <w:rPr>
          <w:sz w:val="24"/>
          <w:szCs w:val="24"/>
        </w:rPr>
      </w:pPr>
      <w:r>
        <w:rPr>
          <w:sz w:val="24"/>
          <w:szCs w:val="24"/>
        </w:rPr>
        <w:t xml:space="preserve">The biggest problem with the top-down approach is the imperfection of Surface structure </w:t>
      </w:r>
    </w:p>
    <w:p w14:paraId="57148833" w14:textId="77777777" w:rsidR="007B3880" w:rsidRDefault="007B3880">
      <w:pPr>
        <w:rPr>
          <w:sz w:val="24"/>
          <w:szCs w:val="24"/>
        </w:rPr>
      </w:pPr>
    </w:p>
    <w:p w14:paraId="49B9EB16" w14:textId="77777777" w:rsidR="007B3880" w:rsidRDefault="00451D22">
      <w:pPr>
        <w:rPr>
          <w:sz w:val="24"/>
          <w:szCs w:val="24"/>
        </w:rPr>
      </w:pPr>
      <w:r>
        <w:rPr>
          <w:sz w:val="24"/>
          <w:szCs w:val="24"/>
        </w:rPr>
        <w:t xml:space="preserve"> For </w:t>
      </w:r>
      <w:proofErr w:type="spellStart"/>
      <w:r>
        <w:rPr>
          <w:sz w:val="24"/>
          <w:szCs w:val="24"/>
        </w:rPr>
        <w:t>Exemple</w:t>
      </w:r>
      <w:proofErr w:type="spellEnd"/>
      <w:r>
        <w:rPr>
          <w:sz w:val="24"/>
          <w:szCs w:val="24"/>
        </w:rPr>
        <w:t>: nanowire's made by Lithography are not smooth and may  contain a lot of impurities and structural defects on its surface.</w:t>
      </w:r>
    </w:p>
    <w:p w14:paraId="7C7C8DAB" w14:textId="77777777" w:rsidR="007B3880" w:rsidRDefault="007B3880">
      <w:pPr>
        <w:rPr>
          <w:sz w:val="24"/>
          <w:szCs w:val="24"/>
        </w:rPr>
      </w:pPr>
    </w:p>
    <w:p w14:paraId="5153E1CA" w14:textId="77777777" w:rsidR="007B3880" w:rsidRDefault="00451D22">
      <w:pPr>
        <w:rPr>
          <w:sz w:val="24"/>
          <w:szCs w:val="24"/>
        </w:rPr>
      </w:pPr>
      <w:r>
        <w:rPr>
          <w:sz w:val="24"/>
          <w:szCs w:val="24"/>
        </w:rPr>
        <w:t xml:space="preserve">• For examples of such techniques are high energy wet ball </w:t>
      </w:r>
      <w:proofErr w:type="spellStart"/>
      <w:r>
        <w:rPr>
          <w:sz w:val="24"/>
          <w:szCs w:val="24"/>
        </w:rPr>
        <w:t>miling</w:t>
      </w:r>
      <w:proofErr w:type="spellEnd"/>
      <w:r>
        <w:rPr>
          <w:sz w:val="24"/>
          <w:szCs w:val="24"/>
        </w:rPr>
        <w:t xml:space="preserve">, e-beam Lithography, atomic-force , manipulation, gas-phase, aerosol spray </w:t>
      </w:r>
      <w:proofErr w:type="spellStart"/>
      <w:r>
        <w:rPr>
          <w:sz w:val="24"/>
          <w:szCs w:val="24"/>
        </w:rPr>
        <w:t>e.t.c</w:t>
      </w:r>
      <w:proofErr w:type="spellEnd"/>
      <w:r>
        <w:rPr>
          <w:sz w:val="24"/>
          <w:szCs w:val="24"/>
        </w:rPr>
        <w:t>.</w:t>
      </w:r>
    </w:p>
    <w:p w14:paraId="1A09E837" w14:textId="77777777" w:rsidR="007B3880" w:rsidRDefault="007B3880">
      <w:pPr>
        <w:rPr>
          <w:sz w:val="24"/>
          <w:szCs w:val="24"/>
        </w:rPr>
      </w:pPr>
    </w:p>
    <w:p w14:paraId="091E33B1" w14:textId="77777777" w:rsidR="007B3880" w:rsidRDefault="00451D22">
      <w:pPr>
        <w:rPr>
          <w:sz w:val="24"/>
          <w:szCs w:val="24"/>
        </w:rPr>
      </w:pPr>
      <w:r>
        <w:rPr>
          <w:sz w:val="36"/>
          <w:szCs w:val="36"/>
        </w:rPr>
        <w:t xml:space="preserve">(b). Bottom-up Approach </w:t>
      </w:r>
    </w:p>
    <w:p w14:paraId="66B1B922" w14:textId="77777777" w:rsidR="007B3880" w:rsidRDefault="00451D22">
      <w:pPr>
        <w:rPr>
          <w:sz w:val="24"/>
          <w:szCs w:val="24"/>
        </w:rPr>
      </w:pPr>
      <w:r>
        <w:rPr>
          <w:sz w:val="24"/>
          <w:szCs w:val="24"/>
        </w:rPr>
        <w:t>The alternative approach, which has the potential of creating less waste and hance the more economical ,is the bottom - up approach</w:t>
      </w:r>
    </w:p>
    <w:p w14:paraId="4B183128" w14:textId="77777777" w:rsidR="007B3880" w:rsidRDefault="007B3880">
      <w:pPr>
        <w:rPr>
          <w:sz w:val="24"/>
          <w:szCs w:val="24"/>
        </w:rPr>
      </w:pPr>
    </w:p>
    <w:p w14:paraId="7A22A345" w14:textId="77777777" w:rsidR="007B3880" w:rsidRDefault="00451D22">
      <w:pPr>
        <w:rPr>
          <w:sz w:val="24"/>
          <w:szCs w:val="24"/>
        </w:rPr>
      </w:pPr>
      <w:r>
        <w:rPr>
          <w:sz w:val="24"/>
          <w:szCs w:val="24"/>
        </w:rPr>
        <w:t xml:space="preserve">Bottom up </w:t>
      </w:r>
      <w:proofErr w:type="spellStart"/>
      <w:r>
        <w:rPr>
          <w:sz w:val="24"/>
          <w:szCs w:val="24"/>
        </w:rPr>
        <w:t>Appolooch</w:t>
      </w:r>
      <w:proofErr w:type="spellEnd"/>
      <w:r>
        <w:rPr>
          <w:sz w:val="24"/>
          <w:szCs w:val="24"/>
        </w:rPr>
        <w:t xml:space="preserve"> refers to the </w:t>
      </w:r>
      <w:proofErr w:type="spellStart"/>
      <w:r>
        <w:rPr>
          <w:sz w:val="24"/>
          <w:szCs w:val="24"/>
        </w:rPr>
        <w:t>build up</w:t>
      </w:r>
      <w:proofErr w:type="spellEnd"/>
      <w:r>
        <w:rPr>
          <w:sz w:val="24"/>
          <w:szCs w:val="24"/>
        </w:rPr>
        <w:t xml:space="preserve"> of materials from the bottom. atom by atom, molecule by molecule by </w:t>
      </w:r>
      <w:proofErr w:type="spellStart"/>
      <w:r>
        <w:rPr>
          <w:sz w:val="24"/>
          <w:szCs w:val="24"/>
        </w:rPr>
        <w:t>clustuse</w:t>
      </w:r>
      <w:proofErr w:type="spellEnd"/>
      <w:r>
        <w:rPr>
          <w:sz w:val="24"/>
          <w:szCs w:val="24"/>
        </w:rPr>
        <w:t xml:space="preserve">. , by </w:t>
      </w:r>
      <w:proofErr w:type="spellStart"/>
      <w:r>
        <w:rPr>
          <w:sz w:val="24"/>
          <w:szCs w:val="24"/>
        </w:rPr>
        <w:t>clusture</w:t>
      </w:r>
      <w:proofErr w:type="spellEnd"/>
    </w:p>
    <w:p w14:paraId="1DDE82CF" w14:textId="77777777" w:rsidR="007B3880" w:rsidRDefault="007B3880">
      <w:pPr>
        <w:rPr>
          <w:sz w:val="24"/>
          <w:szCs w:val="24"/>
        </w:rPr>
      </w:pPr>
    </w:p>
    <w:p w14:paraId="7C4CF2AC" w14:textId="77777777" w:rsidR="007B3880" w:rsidRDefault="00451D22">
      <w:pPr>
        <w:rPr>
          <w:sz w:val="24"/>
          <w:szCs w:val="24"/>
        </w:rPr>
      </w:pPr>
      <w:r>
        <w:rPr>
          <w:sz w:val="24"/>
          <w:szCs w:val="24"/>
        </w:rPr>
        <w:t xml:space="preserve">Many of these techniques are </w:t>
      </w:r>
      <w:proofErr w:type="spellStart"/>
      <w:r>
        <w:rPr>
          <w:sz w:val="24"/>
          <w:szCs w:val="24"/>
        </w:rPr>
        <w:t>stil</w:t>
      </w:r>
      <w:proofErr w:type="spellEnd"/>
      <w:r>
        <w:rPr>
          <w:sz w:val="24"/>
          <w:szCs w:val="24"/>
        </w:rPr>
        <w:t xml:space="preserve"> </w:t>
      </w:r>
      <w:proofErr w:type="spellStart"/>
      <w:r>
        <w:rPr>
          <w:sz w:val="24"/>
          <w:szCs w:val="24"/>
        </w:rPr>
        <w:t>undest</w:t>
      </w:r>
      <w:proofErr w:type="spellEnd"/>
      <w:r>
        <w:rPr>
          <w:sz w:val="24"/>
          <w:szCs w:val="24"/>
        </w:rPr>
        <w:t xml:space="preserve"> development. or are just beginning to be used for commercial  production of </w:t>
      </w:r>
      <w:proofErr w:type="spellStart"/>
      <w:r>
        <w:rPr>
          <w:sz w:val="24"/>
          <w:szCs w:val="24"/>
        </w:rPr>
        <w:t>nanopowders</w:t>
      </w:r>
      <w:proofErr w:type="spellEnd"/>
      <w:r>
        <w:rPr>
          <w:sz w:val="24"/>
          <w:szCs w:val="24"/>
        </w:rPr>
        <w:t>.</w:t>
      </w:r>
    </w:p>
    <w:p w14:paraId="2F06A885" w14:textId="77777777" w:rsidR="007B3880" w:rsidRDefault="007B3880">
      <w:pPr>
        <w:rPr>
          <w:sz w:val="24"/>
          <w:szCs w:val="24"/>
        </w:rPr>
      </w:pPr>
    </w:p>
    <w:p w14:paraId="2D7BCFDB" w14:textId="77777777" w:rsidR="007B3880" w:rsidRDefault="00451D22">
      <w:pPr>
        <w:rPr>
          <w:sz w:val="24"/>
          <w:szCs w:val="24"/>
        </w:rPr>
      </w:pPr>
      <w:r>
        <w:rPr>
          <w:sz w:val="24"/>
          <w:szCs w:val="24"/>
        </w:rPr>
        <w:t xml:space="preserve">Organometallic chemical route, sol-gel synthesis, colloidal precipitation, hydrothermal Synthesis, </w:t>
      </w:r>
      <w:proofErr w:type="spellStart"/>
      <w:r>
        <w:rPr>
          <w:sz w:val="24"/>
          <w:szCs w:val="24"/>
        </w:rPr>
        <w:t>e.t.c</w:t>
      </w:r>
      <w:proofErr w:type="spellEnd"/>
      <w:r>
        <w:rPr>
          <w:sz w:val="24"/>
          <w:szCs w:val="24"/>
        </w:rPr>
        <w:t xml:space="preserve">. are some of the well-known  bottom-up </w:t>
      </w:r>
      <w:proofErr w:type="gramStart"/>
      <w:r>
        <w:rPr>
          <w:sz w:val="24"/>
          <w:szCs w:val="24"/>
        </w:rPr>
        <w:t>approach</w:t>
      </w:r>
      <w:proofErr w:type="gramEnd"/>
      <w:r>
        <w:rPr>
          <w:sz w:val="24"/>
          <w:szCs w:val="24"/>
        </w:rPr>
        <w:t xml:space="preserve"> reported for the </w:t>
      </w:r>
      <w:proofErr w:type="spellStart"/>
      <w:r>
        <w:rPr>
          <w:sz w:val="24"/>
          <w:szCs w:val="24"/>
        </w:rPr>
        <w:t>preparetion</w:t>
      </w:r>
      <w:proofErr w:type="spellEnd"/>
      <w:r>
        <w:rPr>
          <w:sz w:val="24"/>
          <w:szCs w:val="24"/>
        </w:rPr>
        <w:t xml:space="preserve"> of </w:t>
      </w:r>
      <w:proofErr w:type="spellStart"/>
      <w:r>
        <w:rPr>
          <w:sz w:val="24"/>
          <w:szCs w:val="24"/>
        </w:rPr>
        <w:t>nonoparticles</w:t>
      </w:r>
      <w:proofErr w:type="spellEnd"/>
      <w:r>
        <w:rPr>
          <w:sz w:val="24"/>
          <w:szCs w:val="24"/>
        </w:rPr>
        <w:t>.</w:t>
      </w:r>
    </w:p>
    <w:p w14:paraId="01E1E0B9" w14:textId="77777777" w:rsidR="007B3880" w:rsidRDefault="007B3880">
      <w:pPr>
        <w:rPr>
          <w:sz w:val="24"/>
          <w:szCs w:val="24"/>
        </w:rPr>
      </w:pPr>
    </w:p>
    <w:p w14:paraId="5176DCB7" w14:textId="77777777" w:rsidR="007B3880" w:rsidRDefault="00451D22">
      <w:pPr>
        <w:jc w:val="center"/>
      </w:pPr>
      <w:r>
        <w:rPr>
          <w:noProof/>
          <w:sz w:val="36"/>
          <w:szCs w:val="36"/>
        </w:rPr>
        <w:lastRenderedPageBreak/>
        <w:drawing>
          <wp:inline distT="114300" distB="114300" distL="114300" distR="114300" wp14:anchorId="7B595FF3" wp14:editId="2EC2EAB5">
            <wp:extent cx="6536308" cy="7308860"/>
            <wp:effectExtent l="50800" t="50800" r="50800" b="5080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6536308" cy="7308860"/>
                    </a:xfrm>
                    <a:prstGeom prst="rect">
                      <a:avLst/>
                    </a:prstGeom>
                    <a:ln w="50800">
                      <a:solidFill>
                        <a:srgbClr val="000000"/>
                      </a:solidFill>
                      <a:prstDash val="solid"/>
                    </a:ln>
                  </pic:spPr>
                </pic:pic>
              </a:graphicData>
            </a:graphic>
          </wp:inline>
        </w:drawing>
      </w:r>
    </w:p>
    <w:p w14:paraId="57FE4B92" w14:textId="77777777" w:rsidR="007B3880" w:rsidRDefault="007B3880">
      <w:pPr>
        <w:pStyle w:val="Heading2"/>
      </w:pPr>
      <w:bookmarkStart w:id="58" w:name="_heading=h.swjmxvgni745" w:colFirst="0" w:colLast="0"/>
      <w:bookmarkEnd w:id="58"/>
    </w:p>
    <w:p w14:paraId="51A610E1" w14:textId="77777777" w:rsidR="007B3880" w:rsidRDefault="007B3880">
      <w:pPr>
        <w:pStyle w:val="Heading2"/>
      </w:pPr>
      <w:bookmarkStart w:id="59" w:name="_heading=h.5yzrznhk8xby" w:colFirst="0" w:colLast="0"/>
      <w:bookmarkEnd w:id="59"/>
    </w:p>
    <w:p w14:paraId="6AE276B4" w14:textId="77777777" w:rsidR="007B3880" w:rsidRDefault="00451D22">
      <w:pPr>
        <w:pStyle w:val="Heading2"/>
      </w:pPr>
      <w:bookmarkStart w:id="60" w:name="_heading=h.mbud8tykt1le" w:colFirst="0" w:colLast="0"/>
      <w:bookmarkEnd w:id="60"/>
      <w:r>
        <w:t xml:space="preserve">(A). Physical </w:t>
      </w:r>
      <w:proofErr w:type="spellStart"/>
      <w:r>
        <w:t>Vapour</w:t>
      </w:r>
      <w:proofErr w:type="spellEnd"/>
      <w:r>
        <w:t xml:space="preserve"> Deposition(PVD):</w:t>
      </w:r>
    </w:p>
    <w:p w14:paraId="0CF0D7F9" w14:textId="77777777" w:rsidR="007B3880" w:rsidRDefault="00451D22">
      <w:pPr>
        <w:spacing w:before="240" w:after="240"/>
        <w:rPr>
          <w:sz w:val="24"/>
          <w:szCs w:val="24"/>
        </w:rPr>
      </w:pPr>
      <w:r>
        <w:rPr>
          <w:sz w:val="24"/>
          <w:szCs w:val="24"/>
        </w:rPr>
        <w:t>Physical Vapor Deposition (PVD) is a key technique used to coat materials like metal, glass, ceramics, and plastics with thin films to enhance hardness, wear, and corrosion resistance. It's widely applied in industries like electronics, automotive, medical devices, and decorative goods due to its durability, performance benefits, and eco-friendly nature. By understanding methods like sputtering, ion plating, and thermal evaporation, engineers can choose the best process for their needs.</w:t>
      </w:r>
    </w:p>
    <w:p w14:paraId="0E9A133F" w14:textId="77777777" w:rsidR="007B3880" w:rsidRDefault="00451D22">
      <w:pPr>
        <w:rPr>
          <w:sz w:val="24"/>
          <w:szCs w:val="24"/>
        </w:rPr>
      </w:pPr>
      <w:r>
        <w:rPr>
          <w:sz w:val="24"/>
          <w:szCs w:val="24"/>
        </w:rPr>
        <w:t>The materials of interest are evaporated and hence, the atoms or molecules are in gas phase. The gas phase atoms or molecules are used to obtain the nanostructured materials in any one of the methods, namely,</w:t>
      </w:r>
    </w:p>
    <w:p w14:paraId="47E11CAC" w14:textId="77777777" w:rsidR="007B3880" w:rsidRDefault="007B3880">
      <w:pPr>
        <w:rPr>
          <w:sz w:val="24"/>
          <w:szCs w:val="24"/>
        </w:rPr>
      </w:pPr>
    </w:p>
    <w:p w14:paraId="2215C296" w14:textId="77777777" w:rsidR="007B3880" w:rsidRDefault="00451D22">
      <w:pPr>
        <w:rPr>
          <w:sz w:val="24"/>
          <w:szCs w:val="24"/>
        </w:rPr>
      </w:pPr>
      <w:r>
        <w:rPr>
          <w:sz w:val="24"/>
          <w:szCs w:val="24"/>
        </w:rPr>
        <w:t xml:space="preserve">1. </w:t>
      </w:r>
      <w:r>
        <w:rPr>
          <w:sz w:val="24"/>
          <w:szCs w:val="24"/>
        </w:rPr>
        <w:t>Evaporation</w:t>
      </w:r>
    </w:p>
    <w:p w14:paraId="37D6AEA3" w14:textId="77777777" w:rsidR="007B3880" w:rsidRDefault="007B3880">
      <w:pPr>
        <w:rPr>
          <w:sz w:val="24"/>
          <w:szCs w:val="24"/>
        </w:rPr>
      </w:pPr>
    </w:p>
    <w:p w14:paraId="41F67B41" w14:textId="77777777" w:rsidR="007B3880" w:rsidRDefault="00451D22">
      <w:pPr>
        <w:rPr>
          <w:sz w:val="24"/>
          <w:szCs w:val="24"/>
        </w:rPr>
      </w:pPr>
      <w:r>
        <w:rPr>
          <w:sz w:val="24"/>
          <w:szCs w:val="24"/>
        </w:rPr>
        <w:t>2. Sputtering</w:t>
      </w:r>
    </w:p>
    <w:p w14:paraId="27E356DD" w14:textId="77777777" w:rsidR="007B3880" w:rsidRDefault="007B3880">
      <w:pPr>
        <w:rPr>
          <w:sz w:val="24"/>
          <w:szCs w:val="24"/>
        </w:rPr>
      </w:pPr>
    </w:p>
    <w:p w14:paraId="5788257D" w14:textId="77777777" w:rsidR="007B3880" w:rsidRDefault="00451D22">
      <w:pPr>
        <w:rPr>
          <w:sz w:val="24"/>
          <w:szCs w:val="24"/>
        </w:rPr>
      </w:pPr>
      <w:r>
        <w:rPr>
          <w:sz w:val="24"/>
          <w:szCs w:val="24"/>
        </w:rPr>
        <w:t>3. Ion plating</w:t>
      </w:r>
    </w:p>
    <w:p w14:paraId="1D131802" w14:textId="77777777" w:rsidR="007B3880" w:rsidRDefault="007B3880">
      <w:pPr>
        <w:rPr>
          <w:sz w:val="24"/>
          <w:szCs w:val="24"/>
        </w:rPr>
      </w:pPr>
    </w:p>
    <w:p w14:paraId="008CD847" w14:textId="77777777" w:rsidR="007B3880" w:rsidRDefault="00451D22">
      <w:pPr>
        <w:rPr>
          <w:sz w:val="24"/>
          <w:szCs w:val="24"/>
        </w:rPr>
      </w:pPr>
      <w:r>
        <w:rPr>
          <w:sz w:val="24"/>
          <w:szCs w:val="24"/>
        </w:rPr>
        <w:t>4. Laser ablation</w:t>
      </w:r>
    </w:p>
    <w:p w14:paraId="3651BD36" w14:textId="77777777" w:rsidR="007B3880" w:rsidRDefault="007B3880">
      <w:pPr>
        <w:rPr>
          <w:sz w:val="24"/>
          <w:szCs w:val="24"/>
        </w:rPr>
      </w:pPr>
    </w:p>
    <w:p w14:paraId="78D49AE7" w14:textId="77777777" w:rsidR="007B3880" w:rsidRDefault="00451D22">
      <w:pPr>
        <w:rPr>
          <w:sz w:val="36"/>
          <w:szCs w:val="36"/>
        </w:rPr>
      </w:pPr>
      <w:r>
        <w:rPr>
          <w:sz w:val="24"/>
          <w:szCs w:val="24"/>
        </w:rPr>
        <w:t xml:space="preserve">  </w:t>
      </w:r>
      <w:r>
        <w:rPr>
          <w:sz w:val="36"/>
          <w:szCs w:val="36"/>
        </w:rPr>
        <w:t xml:space="preserve">Evaporation </w:t>
      </w:r>
    </w:p>
    <w:p w14:paraId="0F4796DE" w14:textId="77777777" w:rsidR="007B3880" w:rsidRDefault="00451D22">
      <w:pPr>
        <w:spacing w:before="240" w:after="240"/>
        <w:rPr>
          <w:sz w:val="24"/>
          <w:szCs w:val="24"/>
        </w:rPr>
      </w:pPr>
      <w:r>
        <w:rPr>
          <w:sz w:val="24"/>
          <w:szCs w:val="24"/>
        </w:rPr>
        <w:t>Evaporation is a basic yet essential PVD method where a material—called the source material—is heated in a vacuum until it turns into vapor. This vapor then travels through the vacuum chamber and condenses onto a cooler surface, forming a thin coating. Commonly used for metals, alloys, and organic materials, this technique ensures a clean and uniform film thanks to the vacuum environment, which minimizes contamination. Heating is typically done using a tungsten filament or an electron beam.</w:t>
      </w:r>
    </w:p>
    <w:p w14:paraId="48737B5E" w14:textId="77777777" w:rsidR="007B3880" w:rsidRDefault="00451D22">
      <w:pPr>
        <w:jc w:val="center"/>
        <w:rPr>
          <w:sz w:val="24"/>
          <w:szCs w:val="24"/>
        </w:rPr>
      </w:pPr>
      <w:r>
        <w:rPr>
          <w:noProof/>
          <w:sz w:val="24"/>
          <w:szCs w:val="24"/>
        </w:rPr>
        <w:lastRenderedPageBreak/>
        <w:drawing>
          <wp:inline distT="114300" distB="114300" distL="114300" distR="114300" wp14:anchorId="06B2FE4B" wp14:editId="1BD2433D">
            <wp:extent cx="6451386" cy="5086350"/>
            <wp:effectExtent l="50800" t="50800" r="50800" b="50800"/>
            <wp:docPr id="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3"/>
                    <a:srcRect/>
                    <a:stretch>
                      <a:fillRect/>
                    </a:stretch>
                  </pic:blipFill>
                  <pic:spPr>
                    <a:xfrm>
                      <a:off x="0" y="0"/>
                      <a:ext cx="6451386" cy="5086350"/>
                    </a:xfrm>
                    <a:prstGeom prst="rect">
                      <a:avLst/>
                    </a:prstGeom>
                    <a:ln w="50800">
                      <a:solidFill>
                        <a:srgbClr val="000000"/>
                      </a:solidFill>
                      <a:prstDash val="solid"/>
                    </a:ln>
                  </pic:spPr>
                </pic:pic>
              </a:graphicData>
            </a:graphic>
          </wp:inline>
        </w:drawing>
      </w:r>
    </w:p>
    <w:p w14:paraId="1150B23F" w14:textId="77777777" w:rsidR="007B3880" w:rsidRDefault="007B3880">
      <w:pPr>
        <w:rPr>
          <w:sz w:val="24"/>
          <w:szCs w:val="24"/>
        </w:rPr>
      </w:pPr>
    </w:p>
    <w:p w14:paraId="5FD2E058" w14:textId="77777777" w:rsidR="007B3880" w:rsidRDefault="00451D22">
      <w:pPr>
        <w:pStyle w:val="Heading2"/>
      </w:pPr>
      <w:bookmarkStart w:id="61" w:name="_heading=h.y73abcuekw70" w:colFirst="0" w:colLast="0"/>
      <w:bookmarkEnd w:id="61"/>
      <w:r>
        <w:t xml:space="preserve">PVD Advantages &amp; Disadvantages </w:t>
      </w:r>
    </w:p>
    <w:p w14:paraId="37F5786B" w14:textId="77777777" w:rsidR="007B3880" w:rsidRDefault="00451D22">
      <w:pPr>
        <w:spacing w:line="360" w:lineRule="auto"/>
        <w:rPr>
          <w:sz w:val="24"/>
          <w:szCs w:val="24"/>
        </w:rPr>
      </w:pPr>
      <w:r>
        <w:rPr>
          <w:sz w:val="24"/>
          <w:szCs w:val="24"/>
        </w:rPr>
        <w:t>•  Environment friendly then paint &amp; electroplating.</w:t>
      </w:r>
    </w:p>
    <w:p w14:paraId="5F1982A7" w14:textId="77777777" w:rsidR="007B3880" w:rsidRDefault="00451D22">
      <w:pPr>
        <w:spacing w:line="360" w:lineRule="auto"/>
        <w:rPr>
          <w:sz w:val="24"/>
          <w:szCs w:val="24"/>
        </w:rPr>
      </w:pPr>
      <w:r>
        <w:rPr>
          <w:sz w:val="24"/>
          <w:szCs w:val="24"/>
        </w:rPr>
        <w:t>•  More than one PVD technique can be used for coating.</w:t>
      </w:r>
    </w:p>
    <w:p w14:paraId="70B61C14" w14:textId="77777777" w:rsidR="007B3880" w:rsidRDefault="00451D22">
      <w:pPr>
        <w:rPr>
          <w:sz w:val="24"/>
          <w:szCs w:val="24"/>
        </w:rPr>
      </w:pPr>
      <w:r>
        <w:rPr>
          <w:sz w:val="24"/>
          <w:szCs w:val="24"/>
        </w:rPr>
        <w:t xml:space="preserve">•  </w:t>
      </w:r>
      <w:proofErr w:type="gramStart"/>
      <w:r>
        <w:rPr>
          <w:sz w:val="24"/>
          <w:szCs w:val="24"/>
        </w:rPr>
        <w:t>Usually</w:t>
      </w:r>
      <w:proofErr w:type="gramEnd"/>
      <w:r>
        <w:rPr>
          <w:sz w:val="24"/>
          <w:szCs w:val="24"/>
        </w:rPr>
        <w:t xml:space="preserve"> topcoats are not required.                                   </w:t>
      </w:r>
    </w:p>
    <w:p w14:paraId="15601C2F" w14:textId="77777777" w:rsidR="007B3880" w:rsidRDefault="00451D22">
      <w:pPr>
        <w:rPr>
          <w:sz w:val="24"/>
          <w:szCs w:val="24"/>
        </w:rPr>
      </w:pPr>
      <w:r>
        <w:rPr>
          <w:sz w:val="24"/>
          <w:szCs w:val="24"/>
        </w:rPr>
        <w:t xml:space="preserve">                                                                        •  Good strength and durability.</w:t>
      </w:r>
    </w:p>
    <w:p w14:paraId="232606BA" w14:textId="77777777" w:rsidR="007B3880" w:rsidRDefault="00451D22">
      <w:pPr>
        <w:rPr>
          <w:sz w:val="24"/>
          <w:szCs w:val="24"/>
        </w:rPr>
      </w:pPr>
      <w:r>
        <w:rPr>
          <w:sz w:val="24"/>
          <w:szCs w:val="24"/>
        </w:rPr>
        <w:t xml:space="preserve">              </w:t>
      </w:r>
    </w:p>
    <w:p w14:paraId="04DCC446" w14:textId="77777777" w:rsidR="007B3880" w:rsidRDefault="00451D22">
      <w:pPr>
        <w:rPr>
          <w:sz w:val="36"/>
          <w:szCs w:val="36"/>
        </w:rPr>
      </w:pPr>
      <w:r>
        <w:rPr>
          <w:sz w:val="24"/>
          <w:szCs w:val="24"/>
        </w:rPr>
        <w:t xml:space="preserve">             </w:t>
      </w:r>
      <w:r>
        <w:rPr>
          <w:sz w:val="36"/>
          <w:szCs w:val="36"/>
        </w:rPr>
        <w:t xml:space="preserve">Disadvantages </w:t>
      </w:r>
    </w:p>
    <w:p w14:paraId="24625579" w14:textId="77777777" w:rsidR="007B3880" w:rsidRDefault="00451D22">
      <w:pPr>
        <w:rPr>
          <w:sz w:val="24"/>
          <w:szCs w:val="24"/>
        </w:rPr>
      </w:pPr>
      <w:r>
        <w:rPr>
          <w:sz w:val="24"/>
          <w:szCs w:val="24"/>
        </w:rPr>
        <w:t>•  Cooling systems are required.</w:t>
      </w:r>
    </w:p>
    <w:p w14:paraId="6B75C498" w14:textId="77777777" w:rsidR="007B3880" w:rsidRDefault="007B3880">
      <w:pPr>
        <w:rPr>
          <w:sz w:val="24"/>
          <w:szCs w:val="24"/>
        </w:rPr>
      </w:pPr>
    </w:p>
    <w:p w14:paraId="2003D98E" w14:textId="77777777" w:rsidR="007B3880" w:rsidRDefault="00451D22">
      <w:pPr>
        <w:rPr>
          <w:sz w:val="24"/>
          <w:szCs w:val="24"/>
        </w:rPr>
      </w:pPr>
      <w:r>
        <w:rPr>
          <w:sz w:val="24"/>
          <w:szCs w:val="24"/>
        </w:rPr>
        <w:t>•  Mostly high temperature and vacuum control needs skill &amp; experience.</w:t>
      </w:r>
    </w:p>
    <w:p w14:paraId="4EBDEA70" w14:textId="77777777" w:rsidR="007B3880" w:rsidRDefault="007B3880">
      <w:pPr>
        <w:rPr>
          <w:sz w:val="24"/>
          <w:szCs w:val="24"/>
        </w:rPr>
      </w:pPr>
    </w:p>
    <w:p w14:paraId="66D799F6" w14:textId="77777777" w:rsidR="007B3880" w:rsidRDefault="00451D22">
      <w:pPr>
        <w:rPr>
          <w:sz w:val="24"/>
          <w:szCs w:val="24"/>
        </w:rPr>
      </w:pPr>
      <w:r>
        <w:rPr>
          <w:sz w:val="24"/>
          <w:szCs w:val="24"/>
        </w:rPr>
        <w:t xml:space="preserve">•  PVD coated materials has no chemical  interaction with the surface </w:t>
      </w:r>
    </w:p>
    <w:p w14:paraId="783A52F2" w14:textId="77777777" w:rsidR="007B3880" w:rsidRDefault="007B3880">
      <w:pPr>
        <w:rPr>
          <w:sz w:val="24"/>
          <w:szCs w:val="24"/>
        </w:rPr>
      </w:pPr>
    </w:p>
    <w:p w14:paraId="708D1349" w14:textId="77777777" w:rsidR="007B3880" w:rsidRDefault="00451D22">
      <w:pPr>
        <w:pStyle w:val="Heading2"/>
        <w:rPr>
          <w:sz w:val="24"/>
          <w:szCs w:val="24"/>
        </w:rPr>
      </w:pPr>
      <w:bookmarkStart w:id="62" w:name="_heading=h.cmbtmqetjacg" w:colFirst="0" w:colLast="0"/>
      <w:bookmarkEnd w:id="62"/>
      <w:r>
        <w:t>(B). Chemical Vapor Deposition (CVD)</w:t>
      </w:r>
    </w:p>
    <w:p w14:paraId="6F29BDA5" w14:textId="77777777" w:rsidR="007B3880" w:rsidRDefault="00451D22">
      <w:pPr>
        <w:rPr>
          <w:sz w:val="24"/>
          <w:szCs w:val="24"/>
        </w:rPr>
      </w:pPr>
      <w:r>
        <w:rPr>
          <w:sz w:val="24"/>
          <w:szCs w:val="24"/>
        </w:rPr>
        <w:t xml:space="preserve">Chemical Vapor Deposition (CVD) is a widely used technique for </w:t>
      </w:r>
      <w:r>
        <w:rPr>
          <w:sz w:val="24"/>
          <w:szCs w:val="24"/>
        </w:rPr>
        <w:t>synthesizing high-quality nanomaterials, such as carbon nanotubes (CNTs), graphene, and various metal and metal oxide nanoparticles. The process involves the decomposition of volatile precursors in the gas phase, leading to the formation of a solid material on a substrate.</w:t>
      </w:r>
    </w:p>
    <w:p w14:paraId="2F5D52F6" w14:textId="77777777" w:rsidR="007B3880" w:rsidRDefault="00451D22">
      <w:pPr>
        <w:jc w:val="center"/>
        <w:rPr>
          <w:sz w:val="24"/>
          <w:szCs w:val="24"/>
        </w:rPr>
      </w:pPr>
      <w:r>
        <w:rPr>
          <w:sz w:val="24"/>
          <w:szCs w:val="24"/>
        </w:rPr>
        <w:t>In a typical CVS process metal organic precursor is inserted into the hot wall reactor at controlled rate. For producing halide, nitride, carbide, or metal oxide nanoparticles, the</w:t>
      </w:r>
      <w:r>
        <w:rPr>
          <w:noProof/>
          <w:sz w:val="24"/>
          <w:szCs w:val="24"/>
        </w:rPr>
        <w:drawing>
          <wp:inline distT="114300" distB="114300" distL="114300" distR="114300" wp14:anchorId="6C6A3347" wp14:editId="413E2CDE">
            <wp:extent cx="6229702" cy="4362450"/>
            <wp:effectExtent l="50800" t="50800" r="50800" b="50800"/>
            <wp:docPr id="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4"/>
                    <a:srcRect/>
                    <a:stretch>
                      <a:fillRect/>
                    </a:stretch>
                  </pic:blipFill>
                  <pic:spPr>
                    <a:xfrm>
                      <a:off x="0" y="0"/>
                      <a:ext cx="6229702" cy="4362450"/>
                    </a:xfrm>
                    <a:prstGeom prst="rect">
                      <a:avLst/>
                    </a:prstGeom>
                    <a:ln w="50800">
                      <a:solidFill>
                        <a:srgbClr val="000000"/>
                      </a:solidFill>
                      <a:prstDash val="solid"/>
                    </a:ln>
                  </pic:spPr>
                </pic:pic>
              </a:graphicData>
            </a:graphic>
          </wp:inline>
        </w:drawing>
      </w:r>
      <w:r>
        <w:rPr>
          <w:sz w:val="24"/>
          <w:szCs w:val="24"/>
        </w:rPr>
        <w:t xml:space="preserve"> reaction chamber is filled with respective reactive gas precursors. If a mixture of gas reactants is introduced in the reactor, the energy (produced from resistant heating, laser, or plasma heating) can cause chemical reactions among them. For producing oxides, chlorides are the most popular precursors owing to their characteristically low vaporization temperatures and low cost. A common chemical reaction </w:t>
      </w:r>
      <w:proofErr w:type="spellStart"/>
      <w:r>
        <w:rPr>
          <w:sz w:val="24"/>
          <w:szCs w:val="24"/>
        </w:rPr>
        <w:t>taing</w:t>
      </w:r>
      <w:proofErr w:type="spellEnd"/>
      <w:r>
        <w:rPr>
          <w:sz w:val="24"/>
          <w:szCs w:val="24"/>
        </w:rPr>
        <w:t xml:space="preserve"> place inside the reactor involving chlorides is as follows:21</w:t>
      </w:r>
    </w:p>
    <w:p w14:paraId="2A447020" w14:textId="77777777" w:rsidR="007B3880" w:rsidRDefault="00451D22">
      <w:pPr>
        <w:rPr>
          <w:sz w:val="24"/>
          <w:szCs w:val="24"/>
        </w:rPr>
      </w:pPr>
      <w:sdt>
        <w:sdtPr>
          <w:tag w:val="goog_rdk_13"/>
          <w:id w:val="2000309811"/>
        </w:sdtPr>
        <w:sdtEndPr/>
        <w:sdtContent>
          <w:r>
            <w:rPr>
              <w:rFonts w:ascii="Arial Unicode MS" w:eastAsia="Arial Unicode MS" w:hAnsi="Arial Unicode MS" w:cs="Arial Unicode MS"/>
              <w:sz w:val="24"/>
              <w:szCs w:val="24"/>
            </w:rPr>
            <w:t>SnCl4 (g) + 2H2O (g) → SnO2 (s) + 4HCl (g)</w:t>
          </w:r>
        </w:sdtContent>
      </w:sdt>
    </w:p>
    <w:p w14:paraId="1E8E3D6A" w14:textId="77777777" w:rsidR="007B3880" w:rsidRDefault="00451D22">
      <w:pPr>
        <w:pStyle w:val="Heading2"/>
        <w:rPr>
          <w:sz w:val="24"/>
          <w:szCs w:val="24"/>
        </w:rPr>
      </w:pPr>
      <w:bookmarkStart w:id="63" w:name="_heading=h.r149ny6suk4e" w:colFirst="0" w:colLast="0"/>
      <w:bookmarkEnd w:id="63"/>
      <w:r>
        <w:t xml:space="preserve">  </w:t>
      </w:r>
      <w:proofErr w:type="spellStart"/>
      <w:r>
        <w:t>Avantage</w:t>
      </w:r>
      <w:proofErr w:type="spellEnd"/>
      <w:r>
        <w:t xml:space="preserve"> &amp; Disadvantages of CVD</w:t>
      </w:r>
    </w:p>
    <w:p w14:paraId="51D6D16A" w14:textId="77777777" w:rsidR="007B3880" w:rsidRDefault="00451D22">
      <w:pPr>
        <w:rPr>
          <w:sz w:val="36"/>
          <w:szCs w:val="36"/>
        </w:rPr>
      </w:pPr>
      <w:r>
        <w:rPr>
          <w:sz w:val="36"/>
          <w:szCs w:val="36"/>
        </w:rPr>
        <w:t xml:space="preserve">Advantage </w:t>
      </w:r>
    </w:p>
    <w:p w14:paraId="392CBB68" w14:textId="77777777" w:rsidR="007B3880" w:rsidRDefault="00451D22">
      <w:pPr>
        <w:spacing w:line="360" w:lineRule="auto"/>
        <w:rPr>
          <w:sz w:val="24"/>
          <w:szCs w:val="24"/>
        </w:rPr>
      </w:pPr>
      <w:r>
        <w:rPr>
          <w:sz w:val="24"/>
          <w:szCs w:val="24"/>
        </w:rPr>
        <w:t>1. high growth rates possible</w:t>
      </w:r>
    </w:p>
    <w:p w14:paraId="041E4DD7" w14:textId="77777777" w:rsidR="007B3880" w:rsidRDefault="00451D22">
      <w:pPr>
        <w:spacing w:line="360" w:lineRule="auto"/>
        <w:rPr>
          <w:sz w:val="24"/>
          <w:szCs w:val="24"/>
        </w:rPr>
      </w:pPr>
      <w:r>
        <w:rPr>
          <w:sz w:val="24"/>
          <w:szCs w:val="24"/>
        </w:rPr>
        <w:t>2. can deposit materials which are hard to evaporate</w:t>
      </w:r>
    </w:p>
    <w:p w14:paraId="199CE868" w14:textId="77777777" w:rsidR="007B3880" w:rsidRDefault="00451D22">
      <w:pPr>
        <w:spacing w:line="360" w:lineRule="auto"/>
        <w:rPr>
          <w:sz w:val="24"/>
          <w:szCs w:val="24"/>
        </w:rPr>
      </w:pPr>
      <w:r>
        <w:rPr>
          <w:sz w:val="24"/>
          <w:szCs w:val="24"/>
        </w:rPr>
        <w:t>3. good reproducibility</w:t>
      </w:r>
    </w:p>
    <w:p w14:paraId="338C9335" w14:textId="77777777" w:rsidR="007B3880" w:rsidRDefault="00451D22">
      <w:pPr>
        <w:spacing w:line="360" w:lineRule="auto"/>
        <w:rPr>
          <w:sz w:val="24"/>
          <w:szCs w:val="24"/>
        </w:rPr>
      </w:pPr>
      <w:r>
        <w:rPr>
          <w:sz w:val="24"/>
          <w:szCs w:val="24"/>
        </w:rPr>
        <w:t>4. can grow epitaxial films</w:t>
      </w:r>
    </w:p>
    <w:p w14:paraId="32F81F49" w14:textId="77777777" w:rsidR="007B3880" w:rsidRDefault="007B3880">
      <w:pPr>
        <w:rPr>
          <w:sz w:val="24"/>
          <w:szCs w:val="24"/>
        </w:rPr>
      </w:pPr>
    </w:p>
    <w:p w14:paraId="73D514D9" w14:textId="77777777" w:rsidR="007B3880" w:rsidRDefault="00451D22">
      <w:pPr>
        <w:rPr>
          <w:sz w:val="36"/>
          <w:szCs w:val="36"/>
        </w:rPr>
      </w:pPr>
      <w:r>
        <w:rPr>
          <w:sz w:val="36"/>
          <w:szCs w:val="36"/>
        </w:rPr>
        <w:t xml:space="preserve">Disadvantages </w:t>
      </w:r>
    </w:p>
    <w:p w14:paraId="508DC729" w14:textId="77777777" w:rsidR="007B3880" w:rsidRDefault="00451D22">
      <w:pPr>
        <w:spacing w:line="360" w:lineRule="auto"/>
        <w:rPr>
          <w:sz w:val="24"/>
          <w:szCs w:val="24"/>
        </w:rPr>
      </w:pPr>
      <w:r>
        <w:rPr>
          <w:sz w:val="24"/>
          <w:szCs w:val="24"/>
        </w:rPr>
        <w:t>1. high temperatures</w:t>
      </w:r>
    </w:p>
    <w:p w14:paraId="6A1E5352" w14:textId="77777777" w:rsidR="007B3880" w:rsidRDefault="00451D22">
      <w:pPr>
        <w:spacing w:line="360" w:lineRule="auto"/>
        <w:rPr>
          <w:sz w:val="24"/>
          <w:szCs w:val="24"/>
        </w:rPr>
      </w:pPr>
      <w:r>
        <w:rPr>
          <w:sz w:val="24"/>
          <w:szCs w:val="24"/>
        </w:rPr>
        <w:t>2. complex processes</w:t>
      </w:r>
    </w:p>
    <w:p w14:paraId="286F726B" w14:textId="77777777" w:rsidR="007B3880" w:rsidRDefault="00451D22">
      <w:pPr>
        <w:rPr>
          <w:sz w:val="24"/>
          <w:szCs w:val="24"/>
        </w:rPr>
      </w:pPr>
      <w:r>
        <w:rPr>
          <w:sz w:val="24"/>
          <w:szCs w:val="24"/>
        </w:rPr>
        <w:t>3. toxic and corrosive gasses</w:t>
      </w:r>
    </w:p>
    <w:p w14:paraId="56852F7D" w14:textId="77777777" w:rsidR="007B3880" w:rsidRDefault="00451D22">
      <w:pPr>
        <w:pStyle w:val="Heading2"/>
        <w:rPr>
          <w:sz w:val="24"/>
          <w:szCs w:val="24"/>
        </w:rPr>
      </w:pPr>
      <w:bookmarkStart w:id="64" w:name="_heading=h.sxgcwztubqs4" w:colFirst="0" w:colLast="0"/>
      <w:bookmarkEnd w:id="64"/>
      <w:r>
        <w:t>(C). PULSED LASER VAPOUR DEPOSITION (PLVD)</w:t>
      </w:r>
    </w:p>
    <w:p w14:paraId="4E7BA63A" w14:textId="77777777" w:rsidR="007B3880" w:rsidRDefault="00451D22">
      <w:pPr>
        <w:rPr>
          <w:sz w:val="24"/>
          <w:szCs w:val="24"/>
        </w:rPr>
      </w:pPr>
      <w:r>
        <w:rPr>
          <w:sz w:val="24"/>
          <w:szCs w:val="24"/>
        </w:rPr>
        <w:t xml:space="preserve">Pulsed-laser </w:t>
      </w:r>
      <w:proofErr w:type="spellStart"/>
      <w:r>
        <w:rPr>
          <w:sz w:val="24"/>
          <w:szCs w:val="24"/>
        </w:rPr>
        <w:t>vapour</w:t>
      </w:r>
      <w:proofErr w:type="spellEnd"/>
      <w:r>
        <w:rPr>
          <w:sz w:val="24"/>
          <w:szCs w:val="24"/>
        </w:rPr>
        <w:t xml:space="preserve"> deposition (PLVD) has gained a great deal of attention in the past few years for its ease of use and success in depositing materials of complex stoichiometry.</w:t>
      </w:r>
    </w:p>
    <w:p w14:paraId="78A4D469" w14:textId="77777777" w:rsidR="007B3880" w:rsidRDefault="007B3880">
      <w:pPr>
        <w:spacing w:line="360" w:lineRule="auto"/>
        <w:rPr>
          <w:sz w:val="24"/>
          <w:szCs w:val="24"/>
        </w:rPr>
      </w:pPr>
    </w:p>
    <w:p w14:paraId="6675BC13" w14:textId="77777777" w:rsidR="007B3880" w:rsidRDefault="00451D22">
      <w:pPr>
        <w:rPr>
          <w:sz w:val="24"/>
          <w:szCs w:val="24"/>
        </w:rPr>
      </w:pPr>
      <w:r>
        <w:rPr>
          <w:sz w:val="24"/>
          <w:szCs w:val="24"/>
        </w:rPr>
        <w:t xml:space="preserve">PLVD was the first technique used to successfully deposit a superconducting </w:t>
      </w:r>
      <w:proofErr w:type="spellStart"/>
      <w:r>
        <w:rPr>
          <w:sz w:val="24"/>
          <w:szCs w:val="24"/>
        </w:rPr>
        <w:t>YBa</w:t>
      </w:r>
      <w:proofErr w:type="spellEnd"/>
      <w:r>
        <w:rPr>
          <w:sz w:val="24"/>
          <w:szCs w:val="24"/>
        </w:rPr>
        <w:t xml:space="preserve"> </w:t>
      </w:r>
      <w:proofErr w:type="spellStart"/>
      <w:r>
        <w:rPr>
          <w:sz w:val="24"/>
          <w:szCs w:val="24"/>
        </w:rPr>
        <w:t>CuO</w:t>
      </w:r>
      <w:proofErr w:type="spellEnd"/>
      <w:r>
        <w:rPr>
          <w:sz w:val="24"/>
          <w:szCs w:val="24"/>
        </w:rPr>
        <w:t xml:space="preserve"> thin film. Since that time, many materials that are normally difficult to deposit by other methods, especially multi-element oxides, have been successfully deposited by PLVD.</w:t>
      </w:r>
    </w:p>
    <w:p w14:paraId="4DBD0F86" w14:textId="77777777" w:rsidR="007B3880" w:rsidRDefault="007B3880">
      <w:pPr>
        <w:spacing w:line="360" w:lineRule="auto"/>
        <w:rPr>
          <w:sz w:val="24"/>
          <w:szCs w:val="24"/>
        </w:rPr>
      </w:pPr>
    </w:p>
    <w:p w14:paraId="690973B9" w14:textId="77777777" w:rsidR="007B3880" w:rsidRDefault="00451D22">
      <w:pPr>
        <w:rPr>
          <w:sz w:val="24"/>
          <w:szCs w:val="24"/>
        </w:rPr>
      </w:pPr>
      <w:r>
        <w:rPr>
          <w:sz w:val="24"/>
          <w:szCs w:val="24"/>
        </w:rPr>
        <w:t xml:space="preserve">Synthesis of Buckminster fullerenes and </w:t>
      </w:r>
      <w:proofErr w:type="spellStart"/>
      <w:r>
        <w:rPr>
          <w:sz w:val="24"/>
          <w:szCs w:val="24"/>
        </w:rPr>
        <w:t>nanopowders</w:t>
      </w:r>
      <w:proofErr w:type="spellEnd"/>
      <w:r>
        <w:rPr>
          <w:sz w:val="24"/>
          <w:szCs w:val="24"/>
        </w:rPr>
        <w:t xml:space="preserve"> have also been reported by using PLVD.</w:t>
      </w:r>
    </w:p>
    <w:p w14:paraId="2AA97D90" w14:textId="77777777" w:rsidR="007B3880" w:rsidRDefault="00451D22">
      <w:pPr>
        <w:spacing w:line="360" w:lineRule="auto"/>
        <w:jc w:val="center"/>
        <w:rPr>
          <w:sz w:val="24"/>
          <w:szCs w:val="24"/>
        </w:rPr>
      </w:pPr>
      <w:r>
        <w:rPr>
          <w:noProof/>
          <w:sz w:val="24"/>
          <w:szCs w:val="24"/>
        </w:rPr>
        <w:lastRenderedPageBreak/>
        <w:drawing>
          <wp:inline distT="114300" distB="114300" distL="114300" distR="114300" wp14:anchorId="094C2714" wp14:editId="4983E95B">
            <wp:extent cx="5994163" cy="3448050"/>
            <wp:effectExtent l="50800" t="50800" r="50800" b="50800"/>
            <wp:docPr id="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5"/>
                    <a:srcRect/>
                    <a:stretch>
                      <a:fillRect/>
                    </a:stretch>
                  </pic:blipFill>
                  <pic:spPr>
                    <a:xfrm>
                      <a:off x="0" y="0"/>
                      <a:ext cx="5994163" cy="3448050"/>
                    </a:xfrm>
                    <a:prstGeom prst="rect">
                      <a:avLst/>
                    </a:prstGeom>
                    <a:ln w="50800">
                      <a:solidFill>
                        <a:srgbClr val="000000"/>
                      </a:solidFill>
                      <a:prstDash val="solid"/>
                    </a:ln>
                  </pic:spPr>
                </pic:pic>
              </a:graphicData>
            </a:graphic>
          </wp:inline>
        </w:drawing>
      </w:r>
    </w:p>
    <w:p w14:paraId="4342D2BB" w14:textId="77777777" w:rsidR="007B3880" w:rsidRDefault="00451D22">
      <w:pPr>
        <w:spacing w:line="360" w:lineRule="auto"/>
        <w:rPr>
          <w:sz w:val="36"/>
          <w:szCs w:val="36"/>
        </w:rPr>
      </w:pPr>
      <w:r>
        <w:rPr>
          <w:sz w:val="36"/>
          <w:szCs w:val="36"/>
        </w:rPr>
        <w:t xml:space="preserve">Mechanisms </w:t>
      </w:r>
    </w:p>
    <w:p w14:paraId="759B2C78" w14:textId="77777777" w:rsidR="007B3880" w:rsidRDefault="00451D22">
      <w:pPr>
        <w:rPr>
          <w:sz w:val="24"/>
          <w:szCs w:val="24"/>
        </w:rPr>
      </w:pPr>
      <w:r>
        <w:rPr>
          <w:sz w:val="24"/>
          <w:szCs w:val="24"/>
        </w:rPr>
        <w:t>Pulsed Laser Deposition (PLD) involves complex processes despite a simple setup.</w:t>
      </w:r>
    </w:p>
    <w:p w14:paraId="5D05DDF2" w14:textId="77777777" w:rsidR="007B3880" w:rsidRDefault="00451D22">
      <w:pPr>
        <w:rPr>
          <w:sz w:val="24"/>
          <w:szCs w:val="24"/>
        </w:rPr>
      </w:pPr>
      <w:r>
        <w:rPr>
          <w:sz w:val="24"/>
          <w:szCs w:val="24"/>
        </w:rPr>
        <w:t>A high-energy laser hits a solid target, ejecting material as a plasma plume. This material travels to a heated substrate, forming a thin film.</w:t>
      </w:r>
    </w:p>
    <w:p w14:paraId="45206B8C" w14:textId="77777777" w:rsidR="007B3880" w:rsidRDefault="00451D22">
      <w:pPr>
        <w:rPr>
          <w:sz w:val="24"/>
          <w:szCs w:val="24"/>
        </w:rPr>
      </w:pPr>
      <w:r>
        <w:rPr>
          <w:sz w:val="24"/>
          <w:szCs w:val="24"/>
        </w:rPr>
        <w:t>The process has four key stages:</w:t>
      </w:r>
    </w:p>
    <w:p w14:paraId="07CAC383" w14:textId="77777777" w:rsidR="007B3880" w:rsidRDefault="00451D22">
      <w:pPr>
        <w:rPr>
          <w:sz w:val="24"/>
          <w:szCs w:val="24"/>
        </w:rPr>
      </w:pPr>
      <w:r>
        <w:rPr>
          <w:sz w:val="24"/>
          <w:szCs w:val="24"/>
        </w:rPr>
        <w:t>1. Laser strikes target</w:t>
      </w:r>
    </w:p>
    <w:p w14:paraId="08BB306A" w14:textId="77777777" w:rsidR="007B3880" w:rsidRDefault="00451D22">
      <w:pPr>
        <w:rPr>
          <w:sz w:val="24"/>
          <w:szCs w:val="24"/>
        </w:rPr>
      </w:pPr>
      <w:r>
        <w:rPr>
          <w:sz w:val="24"/>
          <w:szCs w:val="24"/>
        </w:rPr>
        <w:t>2. Material ablates and forms a plume</w:t>
      </w:r>
    </w:p>
    <w:p w14:paraId="103D125A" w14:textId="77777777" w:rsidR="007B3880" w:rsidRDefault="00451D22">
      <w:pPr>
        <w:rPr>
          <w:sz w:val="24"/>
          <w:szCs w:val="24"/>
        </w:rPr>
      </w:pPr>
      <w:r>
        <w:rPr>
          <w:sz w:val="24"/>
          <w:szCs w:val="24"/>
        </w:rPr>
        <w:t>3. Plume deposits on substrate</w:t>
      </w:r>
    </w:p>
    <w:p w14:paraId="11F5B0E2" w14:textId="77777777" w:rsidR="007B3880" w:rsidRDefault="00451D22">
      <w:pPr>
        <w:rPr>
          <w:sz w:val="24"/>
          <w:szCs w:val="24"/>
        </w:rPr>
      </w:pPr>
      <w:r>
        <w:rPr>
          <w:sz w:val="24"/>
          <w:szCs w:val="24"/>
        </w:rPr>
        <w:t>4. Film nucleates and grows</w:t>
      </w:r>
    </w:p>
    <w:p w14:paraId="198F8BB2" w14:textId="77777777" w:rsidR="007B3880" w:rsidRDefault="007B3880">
      <w:pPr>
        <w:spacing w:line="360" w:lineRule="auto"/>
        <w:rPr>
          <w:sz w:val="24"/>
          <w:szCs w:val="24"/>
        </w:rPr>
      </w:pPr>
    </w:p>
    <w:p w14:paraId="32EEEAFB" w14:textId="77777777" w:rsidR="007B3880" w:rsidRDefault="00451D22">
      <w:pPr>
        <w:spacing w:line="360" w:lineRule="auto"/>
        <w:rPr>
          <w:sz w:val="36"/>
          <w:szCs w:val="36"/>
        </w:rPr>
      </w:pPr>
      <w:r>
        <w:rPr>
          <w:sz w:val="36"/>
          <w:szCs w:val="36"/>
        </w:rPr>
        <w:t>PLD Advantages:</w:t>
      </w:r>
    </w:p>
    <w:p w14:paraId="12B96552" w14:textId="77777777" w:rsidR="007B3880" w:rsidRDefault="00451D22">
      <w:pPr>
        <w:spacing w:line="360" w:lineRule="auto"/>
        <w:rPr>
          <w:sz w:val="24"/>
          <w:szCs w:val="24"/>
        </w:rPr>
      </w:pPr>
      <w:r>
        <w:rPr>
          <w:sz w:val="24"/>
          <w:szCs w:val="24"/>
        </w:rPr>
        <w:t>1.Simple – Laser hits target and makes a matching film.</w:t>
      </w:r>
    </w:p>
    <w:p w14:paraId="6D70AEDD" w14:textId="77777777" w:rsidR="007B3880" w:rsidRDefault="00451D22">
      <w:pPr>
        <w:spacing w:line="360" w:lineRule="auto"/>
        <w:rPr>
          <w:sz w:val="24"/>
          <w:szCs w:val="24"/>
        </w:rPr>
      </w:pPr>
      <w:r>
        <w:rPr>
          <w:sz w:val="24"/>
          <w:szCs w:val="24"/>
        </w:rPr>
        <w:t>2.Flexible – Works with many materials and gases.</w:t>
      </w:r>
    </w:p>
    <w:p w14:paraId="16F13758" w14:textId="77777777" w:rsidR="007B3880" w:rsidRDefault="00451D22">
      <w:pPr>
        <w:rPr>
          <w:sz w:val="24"/>
          <w:szCs w:val="24"/>
        </w:rPr>
      </w:pPr>
      <w:r>
        <w:rPr>
          <w:sz w:val="24"/>
          <w:szCs w:val="24"/>
        </w:rPr>
        <w:t>3. Low cost – One laser can run many setups.</w:t>
      </w:r>
    </w:p>
    <w:p w14:paraId="3EE4E38A" w14:textId="77777777" w:rsidR="007B3880" w:rsidRDefault="00451D22">
      <w:pPr>
        <w:spacing w:line="360" w:lineRule="auto"/>
        <w:rPr>
          <w:sz w:val="24"/>
          <w:szCs w:val="24"/>
        </w:rPr>
      </w:pPr>
      <w:r>
        <w:rPr>
          <w:sz w:val="24"/>
          <w:szCs w:val="24"/>
        </w:rPr>
        <w:t>4. Fast – Makes good films in 10–15 minutes.</w:t>
      </w:r>
    </w:p>
    <w:p w14:paraId="6DFA044A" w14:textId="77777777" w:rsidR="007B3880" w:rsidRDefault="00451D22">
      <w:pPr>
        <w:spacing w:line="360" w:lineRule="auto"/>
        <w:rPr>
          <w:sz w:val="24"/>
          <w:szCs w:val="24"/>
        </w:rPr>
      </w:pPr>
      <w:r>
        <w:rPr>
          <w:sz w:val="24"/>
          <w:szCs w:val="24"/>
        </w:rPr>
        <w:t>5.Scalable – Good for large-scale production.</w:t>
      </w:r>
    </w:p>
    <w:p w14:paraId="2B837EF3" w14:textId="77777777" w:rsidR="007B3880" w:rsidRDefault="00451D22">
      <w:pPr>
        <w:pStyle w:val="Heading2"/>
      </w:pPr>
      <w:bookmarkStart w:id="65" w:name="_heading=h.hc06ooosh2vy" w:colFirst="0" w:colLast="0"/>
      <w:bookmarkEnd w:id="65"/>
      <w:r>
        <w:lastRenderedPageBreak/>
        <w:t xml:space="preserve">(D). Sol-gel method </w:t>
      </w:r>
    </w:p>
    <w:p w14:paraId="6EA9F1B0" w14:textId="77777777" w:rsidR="007B3880" w:rsidRDefault="00451D22">
      <w:pPr>
        <w:rPr>
          <w:sz w:val="24"/>
          <w:szCs w:val="24"/>
        </w:rPr>
      </w:pPr>
      <w:r>
        <w:rPr>
          <w:sz w:val="24"/>
          <w:szCs w:val="24"/>
        </w:rPr>
        <w:t>• The sol gel process is a wet chemical technique i.e., chemical solution deposition technique used for the production of high purity and homogeneous nanomaterials, particularly metal oxide nano particles.</w:t>
      </w:r>
    </w:p>
    <w:p w14:paraId="08A9DCBC" w14:textId="77777777" w:rsidR="007B3880" w:rsidRDefault="007B3880">
      <w:pPr>
        <w:rPr>
          <w:sz w:val="24"/>
          <w:szCs w:val="24"/>
        </w:rPr>
      </w:pPr>
    </w:p>
    <w:p w14:paraId="7785CC12" w14:textId="77777777" w:rsidR="007B3880" w:rsidRDefault="00451D22">
      <w:pPr>
        <w:rPr>
          <w:sz w:val="24"/>
          <w:szCs w:val="24"/>
        </w:rPr>
      </w:pPr>
      <w:r>
        <w:rPr>
          <w:sz w:val="24"/>
          <w:szCs w:val="24"/>
        </w:rPr>
        <w:t>• The idea behind sol-gel synthesis is to "dissolve" the compound in a liquid in order to bring it back as a solid in a controlled manner.</w:t>
      </w:r>
    </w:p>
    <w:p w14:paraId="62F2BC15" w14:textId="77777777" w:rsidR="007B3880" w:rsidRDefault="007B3880">
      <w:pPr>
        <w:rPr>
          <w:sz w:val="24"/>
          <w:szCs w:val="24"/>
        </w:rPr>
      </w:pPr>
    </w:p>
    <w:p w14:paraId="1526610D" w14:textId="77777777" w:rsidR="007B3880" w:rsidRDefault="00451D22">
      <w:pPr>
        <w:rPr>
          <w:sz w:val="24"/>
          <w:szCs w:val="24"/>
        </w:rPr>
      </w:pPr>
      <w:r>
        <w:rPr>
          <w:sz w:val="24"/>
          <w:szCs w:val="24"/>
        </w:rPr>
        <w:t>• The starting material from a chemical solution leads to the formation of colloidal suspensions known as 'sol'.</w:t>
      </w:r>
    </w:p>
    <w:p w14:paraId="7C65E704" w14:textId="77777777" w:rsidR="007B3880" w:rsidRDefault="007B3880">
      <w:pPr>
        <w:rPr>
          <w:sz w:val="24"/>
          <w:szCs w:val="24"/>
        </w:rPr>
      </w:pPr>
    </w:p>
    <w:p w14:paraId="6C5C869A" w14:textId="77777777" w:rsidR="007B3880" w:rsidRDefault="00451D22">
      <w:pPr>
        <w:rPr>
          <w:sz w:val="24"/>
          <w:szCs w:val="24"/>
        </w:rPr>
      </w:pPr>
      <w:r>
        <w:rPr>
          <w:sz w:val="24"/>
          <w:szCs w:val="24"/>
        </w:rPr>
        <w:t>• Then the sol evolves towards the formation of an inorganic network containing a liquid phase called the 'gel'.</w:t>
      </w:r>
    </w:p>
    <w:p w14:paraId="34A4AF6B" w14:textId="77777777" w:rsidR="007B3880" w:rsidRDefault="007B3880">
      <w:pPr>
        <w:rPr>
          <w:sz w:val="24"/>
          <w:szCs w:val="24"/>
        </w:rPr>
      </w:pPr>
    </w:p>
    <w:p w14:paraId="2CEA5DE2" w14:textId="77777777" w:rsidR="007B3880" w:rsidRDefault="00451D22">
      <w:pPr>
        <w:rPr>
          <w:sz w:val="24"/>
          <w:szCs w:val="24"/>
        </w:rPr>
      </w:pPr>
      <w:r>
        <w:rPr>
          <w:sz w:val="24"/>
          <w:szCs w:val="24"/>
        </w:rPr>
        <w:t>• The removal of the liquid phase from the sol yields the gel.</w:t>
      </w:r>
    </w:p>
    <w:p w14:paraId="362081EA" w14:textId="77777777" w:rsidR="007B3880" w:rsidRDefault="007B3880">
      <w:pPr>
        <w:rPr>
          <w:sz w:val="24"/>
          <w:szCs w:val="24"/>
        </w:rPr>
      </w:pPr>
    </w:p>
    <w:p w14:paraId="1824CD8B" w14:textId="77777777" w:rsidR="007B3880" w:rsidRDefault="00451D22">
      <w:pPr>
        <w:rPr>
          <w:sz w:val="24"/>
          <w:szCs w:val="24"/>
        </w:rPr>
      </w:pPr>
      <w:r>
        <w:rPr>
          <w:sz w:val="24"/>
          <w:szCs w:val="24"/>
        </w:rPr>
        <w:t>• The particle size and shape are controlled by the sol/gel transitions.</w:t>
      </w:r>
    </w:p>
    <w:p w14:paraId="56EE17AD" w14:textId="77777777" w:rsidR="007B3880" w:rsidRDefault="007B3880">
      <w:pPr>
        <w:rPr>
          <w:sz w:val="24"/>
          <w:szCs w:val="24"/>
        </w:rPr>
      </w:pPr>
    </w:p>
    <w:p w14:paraId="070F1AF2" w14:textId="77777777" w:rsidR="007B3880" w:rsidRDefault="00451D22">
      <w:pPr>
        <w:rPr>
          <w:sz w:val="24"/>
          <w:szCs w:val="24"/>
        </w:rPr>
      </w:pPr>
      <w:r>
        <w:rPr>
          <w:sz w:val="24"/>
          <w:szCs w:val="24"/>
        </w:rPr>
        <w:t>• The thermal treatment (firing/calcinations) of the gel leads to further poly condensation and enhances the mechanical properties of the products, i.e., oxide nanoparticles.</w:t>
      </w:r>
    </w:p>
    <w:p w14:paraId="69897A3F" w14:textId="77777777" w:rsidR="007B3880" w:rsidRDefault="00451D22">
      <w:pPr>
        <w:rPr>
          <w:sz w:val="24"/>
          <w:szCs w:val="24"/>
        </w:rPr>
      </w:pPr>
      <w:r>
        <w:rPr>
          <w:sz w:val="24"/>
          <w:szCs w:val="24"/>
        </w:rPr>
        <w:t>The precursors for synthesizing the colloids are metal alkoxides and metal chlorides.</w:t>
      </w:r>
    </w:p>
    <w:p w14:paraId="5A23B5E6" w14:textId="77777777" w:rsidR="007B3880" w:rsidRDefault="007B3880">
      <w:pPr>
        <w:rPr>
          <w:sz w:val="24"/>
          <w:szCs w:val="24"/>
        </w:rPr>
      </w:pPr>
    </w:p>
    <w:p w14:paraId="270631CA" w14:textId="77777777" w:rsidR="007B3880" w:rsidRDefault="00451D22">
      <w:pPr>
        <w:rPr>
          <w:sz w:val="24"/>
          <w:szCs w:val="24"/>
        </w:rPr>
      </w:pPr>
      <w:r>
        <w:rPr>
          <w:sz w:val="24"/>
          <w:szCs w:val="24"/>
        </w:rPr>
        <w:t>• The starting material is processed with water or dilute acid in an alkaline solvent.</w:t>
      </w:r>
    </w:p>
    <w:p w14:paraId="33B0E82D" w14:textId="77777777" w:rsidR="007B3880" w:rsidRDefault="007B3880">
      <w:pPr>
        <w:rPr>
          <w:sz w:val="24"/>
          <w:szCs w:val="24"/>
        </w:rPr>
      </w:pPr>
    </w:p>
    <w:p w14:paraId="24C7DF5D" w14:textId="77777777" w:rsidR="007B3880" w:rsidRDefault="00451D22">
      <w:pPr>
        <w:rPr>
          <w:sz w:val="24"/>
          <w:szCs w:val="24"/>
        </w:rPr>
      </w:pPr>
      <w:r>
        <w:rPr>
          <w:sz w:val="24"/>
          <w:szCs w:val="24"/>
        </w:rPr>
        <w:t xml:space="preserve">• The </w:t>
      </w:r>
      <w:r>
        <w:rPr>
          <w:sz w:val="24"/>
          <w:szCs w:val="24"/>
        </w:rPr>
        <w:t>material undergoes a hydrolysis and poly condensation reaction which leads to the formation of colloids.</w:t>
      </w:r>
    </w:p>
    <w:p w14:paraId="22D0C489" w14:textId="77777777" w:rsidR="007B3880" w:rsidRDefault="007B3880">
      <w:pPr>
        <w:rPr>
          <w:sz w:val="24"/>
          <w:szCs w:val="24"/>
        </w:rPr>
      </w:pPr>
    </w:p>
    <w:p w14:paraId="3E1075C4" w14:textId="77777777" w:rsidR="007B3880" w:rsidRDefault="00451D22">
      <w:pPr>
        <w:rPr>
          <w:sz w:val="24"/>
          <w:szCs w:val="24"/>
        </w:rPr>
      </w:pPr>
      <w:r>
        <w:rPr>
          <w:sz w:val="24"/>
          <w:szCs w:val="24"/>
        </w:rPr>
        <w:t xml:space="preserve">• The colloid system composed of solid particles dispersed in a solvent contains particles of size from </w:t>
      </w:r>
      <w:proofErr w:type="spellStart"/>
      <w:r>
        <w:rPr>
          <w:sz w:val="24"/>
          <w:szCs w:val="24"/>
        </w:rPr>
        <w:t>Inm</w:t>
      </w:r>
      <w:proofErr w:type="spellEnd"/>
      <w:r>
        <w:rPr>
          <w:sz w:val="24"/>
          <w:szCs w:val="24"/>
        </w:rPr>
        <w:t xml:space="preserve"> to Imm.</w:t>
      </w:r>
    </w:p>
    <w:p w14:paraId="1882AA4F" w14:textId="77777777" w:rsidR="007B3880" w:rsidRDefault="007B3880">
      <w:pPr>
        <w:rPr>
          <w:sz w:val="24"/>
          <w:szCs w:val="24"/>
        </w:rPr>
      </w:pPr>
    </w:p>
    <w:p w14:paraId="67CC64D3" w14:textId="77777777" w:rsidR="007B3880" w:rsidRDefault="00451D22">
      <w:pPr>
        <w:rPr>
          <w:sz w:val="24"/>
          <w:szCs w:val="24"/>
        </w:rPr>
      </w:pPr>
      <w:r>
        <w:rPr>
          <w:sz w:val="24"/>
          <w:szCs w:val="24"/>
        </w:rPr>
        <w:t>• The sol is then evolved to form an inorganic network containing liquid phase (gel).</w:t>
      </w:r>
    </w:p>
    <w:p w14:paraId="2744E179" w14:textId="77777777" w:rsidR="007B3880" w:rsidRDefault="007B3880">
      <w:pPr>
        <w:rPr>
          <w:sz w:val="24"/>
          <w:szCs w:val="24"/>
        </w:rPr>
      </w:pPr>
    </w:p>
    <w:p w14:paraId="188AAB3D" w14:textId="77777777" w:rsidR="007B3880" w:rsidRDefault="00451D22">
      <w:pPr>
        <w:spacing w:line="360" w:lineRule="auto"/>
        <w:rPr>
          <w:sz w:val="24"/>
          <w:szCs w:val="24"/>
        </w:rPr>
      </w:pPr>
      <w:r>
        <w:rPr>
          <w:sz w:val="24"/>
          <w:szCs w:val="24"/>
        </w:rPr>
        <w:t>The schematic representation of the synthesis of nanoparticles using the sol gel method is shown in Fig.</w:t>
      </w:r>
    </w:p>
    <w:p w14:paraId="1AD7F331" w14:textId="77777777" w:rsidR="007B3880" w:rsidRDefault="007B3880">
      <w:pPr>
        <w:rPr>
          <w:sz w:val="24"/>
          <w:szCs w:val="24"/>
        </w:rPr>
      </w:pPr>
    </w:p>
    <w:p w14:paraId="699962D5" w14:textId="77777777" w:rsidR="007B3880" w:rsidRDefault="00451D22">
      <w:pPr>
        <w:rPr>
          <w:sz w:val="24"/>
          <w:szCs w:val="24"/>
        </w:rPr>
      </w:pPr>
      <w:r>
        <w:rPr>
          <w:sz w:val="24"/>
          <w:szCs w:val="24"/>
        </w:rPr>
        <w:t xml:space="preserve">• The sol can be further processed to obtain the substrate in a film, either by dip coating or spin </w:t>
      </w:r>
      <w:proofErr w:type="spellStart"/>
      <w:r>
        <w:rPr>
          <w:sz w:val="24"/>
          <w:szCs w:val="24"/>
        </w:rPr>
        <w:t>conting</w:t>
      </w:r>
      <w:proofErr w:type="spellEnd"/>
      <w:r>
        <w:rPr>
          <w:sz w:val="24"/>
          <w:szCs w:val="24"/>
        </w:rPr>
        <w:t>, or cast into a container with desired shape or powders by calcinations.</w:t>
      </w:r>
    </w:p>
    <w:p w14:paraId="3C7182E2" w14:textId="77777777" w:rsidR="007B3880" w:rsidRDefault="007B3880">
      <w:pPr>
        <w:rPr>
          <w:sz w:val="24"/>
          <w:szCs w:val="24"/>
        </w:rPr>
      </w:pPr>
    </w:p>
    <w:p w14:paraId="69B6FB74" w14:textId="77777777" w:rsidR="007B3880" w:rsidRDefault="00451D22">
      <w:pPr>
        <w:rPr>
          <w:sz w:val="24"/>
          <w:szCs w:val="24"/>
        </w:rPr>
      </w:pPr>
      <w:r>
        <w:rPr>
          <w:sz w:val="24"/>
          <w:szCs w:val="24"/>
        </w:rPr>
        <w:lastRenderedPageBreak/>
        <w:t>• The chemical reaction which takes place in the sol gel metal alkoxides M (OR), during the hydrolysis process and condensation is given below:</w:t>
      </w:r>
    </w:p>
    <w:p w14:paraId="2BD98BCD" w14:textId="77777777" w:rsidR="007B3880" w:rsidRDefault="007B3880">
      <w:pPr>
        <w:rPr>
          <w:sz w:val="24"/>
          <w:szCs w:val="24"/>
        </w:rPr>
      </w:pPr>
    </w:p>
    <w:p w14:paraId="53D4F836" w14:textId="77777777" w:rsidR="007B3880" w:rsidRDefault="00451D22">
      <w:pPr>
        <w:rPr>
          <w:sz w:val="24"/>
          <w:szCs w:val="24"/>
        </w:rPr>
      </w:pPr>
      <w:r>
        <w:rPr>
          <w:sz w:val="24"/>
          <w:szCs w:val="24"/>
        </w:rPr>
        <w:t>M-O-R+H₂O       M-OH + R-OH(Hydro)   M-O-M+ R-OH     M-O-H + R-O-M(Cond)</w:t>
      </w:r>
    </w:p>
    <w:p w14:paraId="2C43070F" w14:textId="77777777" w:rsidR="007B3880" w:rsidRDefault="007B3880">
      <w:pPr>
        <w:rPr>
          <w:sz w:val="24"/>
          <w:szCs w:val="24"/>
        </w:rPr>
      </w:pPr>
    </w:p>
    <w:p w14:paraId="2272A351" w14:textId="77777777" w:rsidR="007B3880" w:rsidRDefault="00451D22">
      <w:pPr>
        <w:rPr>
          <w:sz w:val="24"/>
          <w:szCs w:val="24"/>
        </w:rPr>
      </w:pPr>
      <w:r>
        <w:rPr>
          <w:noProof/>
          <w:sz w:val="24"/>
          <w:szCs w:val="24"/>
        </w:rPr>
        <w:drawing>
          <wp:inline distT="114300" distB="114300" distL="114300" distR="114300" wp14:anchorId="649C1FA6" wp14:editId="54770A1B">
            <wp:extent cx="5954752" cy="4800600"/>
            <wp:effectExtent l="50800" t="50800" r="50800" b="5080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54752" cy="4800600"/>
                    </a:xfrm>
                    <a:prstGeom prst="rect">
                      <a:avLst/>
                    </a:prstGeom>
                    <a:ln w="50800">
                      <a:solidFill>
                        <a:srgbClr val="000000"/>
                      </a:solidFill>
                      <a:prstDash val="solid"/>
                    </a:ln>
                  </pic:spPr>
                </pic:pic>
              </a:graphicData>
            </a:graphic>
          </wp:inline>
        </w:drawing>
      </w:r>
    </w:p>
    <w:p w14:paraId="22F01E3D" w14:textId="77777777" w:rsidR="007B3880" w:rsidRDefault="00451D22">
      <w:pPr>
        <w:pStyle w:val="Heading2"/>
      </w:pPr>
      <w:bookmarkStart w:id="66" w:name="_heading=h.mkno9juahig0" w:colFirst="0" w:colLast="0"/>
      <w:bookmarkEnd w:id="66"/>
      <w:r>
        <w:t>Advantages</w:t>
      </w:r>
    </w:p>
    <w:p w14:paraId="70C4CC65" w14:textId="77777777" w:rsidR="007B3880" w:rsidRDefault="007B3880">
      <w:pPr>
        <w:rPr>
          <w:sz w:val="24"/>
          <w:szCs w:val="24"/>
        </w:rPr>
      </w:pPr>
    </w:p>
    <w:p w14:paraId="48E22E69" w14:textId="77777777" w:rsidR="007B3880" w:rsidRDefault="00451D22">
      <w:pPr>
        <w:rPr>
          <w:sz w:val="24"/>
          <w:szCs w:val="24"/>
        </w:rPr>
      </w:pPr>
      <w:r>
        <w:rPr>
          <w:sz w:val="24"/>
          <w:szCs w:val="24"/>
        </w:rPr>
        <w:t>1. The sol-gel method is an interesting, cheap and low temperature technique which is used to produce a range of nanoparticles with controlled chemical compositions.</w:t>
      </w:r>
    </w:p>
    <w:p w14:paraId="281B4564" w14:textId="77777777" w:rsidR="007B3880" w:rsidRDefault="007B3880">
      <w:pPr>
        <w:rPr>
          <w:sz w:val="24"/>
          <w:szCs w:val="24"/>
        </w:rPr>
      </w:pPr>
    </w:p>
    <w:p w14:paraId="3941DF9A" w14:textId="77777777" w:rsidR="007B3880" w:rsidRDefault="00451D22">
      <w:pPr>
        <w:rPr>
          <w:sz w:val="24"/>
          <w:szCs w:val="24"/>
        </w:rPr>
      </w:pPr>
      <w:r>
        <w:rPr>
          <w:sz w:val="24"/>
          <w:szCs w:val="24"/>
        </w:rPr>
        <w:t>2. One can produce the aero gel, a highly porous material like glass and glass ceramics, at a very low temperature by controlling the process parameters.</w:t>
      </w:r>
    </w:p>
    <w:p w14:paraId="2F2BDB5B" w14:textId="77777777" w:rsidR="007B3880" w:rsidRDefault="007B3880">
      <w:pPr>
        <w:rPr>
          <w:sz w:val="24"/>
          <w:szCs w:val="24"/>
        </w:rPr>
      </w:pPr>
    </w:p>
    <w:p w14:paraId="408B05AE" w14:textId="77777777" w:rsidR="007B3880" w:rsidRDefault="00451D22">
      <w:pPr>
        <w:rPr>
          <w:sz w:val="24"/>
          <w:szCs w:val="24"/>
        </w:rPr>
      </w:pPr>
      <w:r>
        <w:rPr>
          <w:sz w:val="24"/>
          <w:szCs w:val="24"/>
        </w:rPr>
        <w:lastRenderedPageBreak/>
        <w:t>3.The sol gel derived nanoparticles finds wide spread applications in various fields like optics, electronics,</w:t>
      </w:r>
    </w:p>
    <w:p w14:paraId="3065B2F6" w14:textId="77777777" w:rsidR="007B3880" w:rsidRDefault="00451D22">
      <w:pPr>
        <w:pStyle w:val="Heading2"/>
      </w:pPr>
      <w:bookmarkStart w:id="67" w:name="_heading=h.b185f2gqj9vz" w:colFirst="0" w:colLast="0"/>
      <w:bookmarkEnd w:id="67"/>
      <w:r>
        <w:t xml:space="preserve"> Disadvantage </w:t>
      </w:r>
    </w:p>
    <w:p w14:paraId="488F5D89" w14:textId="77777777" w:rsidR="007B3880" w:rsidRDefault="007B3880">
      <w:pPr>
        <w:rPr>
          <w:sz w:val="24"/>
          <w:szCs w:val="24"/>
        </w:rPr>
      </w:pPr>
    </w:p>
    <w:p w14:paraId="3F042643" w14:textId="77777777" w:rsidR="007B3880" w:rsidRDefault="00451D22">
      <w:pPr>
        <w:rPr>
          <w:sz w:val="24"/>
          <w:szCs w:val="24"/>
        </w:rPr>
      </w:pPr>
      <w:r>
        <w:rPr>
          <w:sz w:val="24"/>
          <w:szCs w:val="24"/>
        </w:rPr>
        <w:t xml:space="preserve">1. Energy </w:t>
      </w:r>
      <w:proofErr w:type="spellStart"/>
      <w:r>
        <w:rPr>
          <w:sz w:val="24"/>
          <w:szCs w:val="24"/>
        </w:rPr>
        <w:t>space,bio</w:t>
      </w:r>
      <w:proofErr w:type="spellEnd"/>
      <w:r>
        <w:rPr>
          <w:sz w:val="24"/>
          <w:szCs w:val="24"/>
        </w:rPr>
        <w:t xml:space="preserve"> sensors and drug delivery.</w:t>
      </w:r>
    </w:p>
    <w:p w14:paraId="1D3CBBD9" w14:textId="77777777" w:rsidR="007B3880" w:rsidRDefault="007B3880">
      <w:pPr>
        <w:rPr>
          <w:sz w:val="24"/>
          <w:szCs w:val="24"/>
        </w:rPr>
      </w:pPr>
    </w:p>
    <w:p w14:paraId="3DFF2FB3" w14:textId="77777777" w:rsidR="007B3880" w:rsidRDefault="00451D22">
      <w:pPr>
        <w:rPr>
          <w:sz w:val="24"/>
          <w:szCs w:val="24"/>
        </w:rPr>
      </w:pPr>
      <w:r>
        <w:rPr>
          <w:sz w:val="24"/>
          <w:szCs w:val="24"/>
        </w:rPr>
        <w:t>2. Controlling the growth of the particles is difficult.</w:t>
      </w:r>
    </w:p>
    <w:p w14:paraId="01D5C4E4" w14:textId="77777777" w:rsidR="007B3880" w:rsidRDefault="007B3880">
      <w:pPr>
        <w:rPr>
          <w:sz w:val="24"/>
          <w:szCs w:val="24"/>
        </w:rPr>
      </w:pPr>
    </w:p>
    <w:p w14:paraId="00EF10A9" w14:textId="77777777" w:rsidR="007B3880" w:rsidRDefault="00451D22">
      <w:pPr>
        <w:rPr>
          <w:sz w:val="24"/>
          <w:szCs w:val="24"/>
        </w:rPr>
      </w:pPr>
      <w:r>
        <w:rPr>
          <w:sz w:val="24"/>
          <w:szCs w:val="24"/>
        </w:rPr>
        <w:t>3. Stopping the newly formed particles from agglomeration is also difficult.</w:t>
      </w:r>
    </w:p>
    <w:p w14:paraId="6E5ECEDA" w14:textId="77777777" w:rsidR="007B3880" w:rsidRDefault="00451D22">
      <w:pPr>
        <w:pStyle w:val="Heading1"/>
        <w:spacing w:before="240" w:after="240"/>
      </w:pPr>
      <w:bookmarkStart w:id="68" w:name="_heading=h.xpp7uyd3ml66" w:colFirst="0" w:colLast="0"/>
      <w:bookmarkEnd w:id="68"/>
      <w:r>
        <w:t>(2.6). Applications of Nanotechnology</w:t>
      </w:r>
    </w:p>
    <w:p w14:paraId="46327F85" w14:textId="77777777" w:rsidR="007B3880" w:rsidRDefault="00451D22">
      <w:pPr>
        <w:rPr>
          <w:sz w:val="24"/>
          <w:szCs w:val="24"/>
        </w:rPr>
      </w:pPr>
      <w:r>
        <w:rPr>
          <w:sz w:val="24"/>
          <w:szCs w:val="24"/>
        </w:rPr>
        <w:t xml:space="preserve">Nanotechnology offers a vast </w:t>
      </w:r>
      <w:r>
        <w:rPr>
          <w:sz w:val="24"/>
          <w:szCs w:val="24"/>
        </w:rPr>
        <w:t>array of potential applications across electronics, communication, biology, materials science, and environmental management. Some of the most promising areas include</w:t>
      </w:r>
    </w:p>
    <w:p w14:paraId="1A52E191" w14:textId="77777777" w:rsidR="007B3880" w:rsidRDefault="00451D22">
      <w:pPr>
        <w:pStyle w:val="Heading2"/>
      </w:pPr>
      <w:bookmarkStart w:id="69" w:name="_heading=h.2kkoofqjfz6k" w:colFirst="0" w:colLast="0"/>
      <w:bookmarkEnd w:id="69"/>
      <w:r>
        <w:t xml:space="preserve">1. </w:t>
      </w:r>
      <w:proofErr w:type="spellStart"/>
      <w:r>
        <w:t>Junctionless</w:t>
      </w:r>
      <w:proofErr w:type="spellEnd"/>
      <w:r>
        <w:t xml:space="preserve"> Nanowire Transistors</w:t>
      </w:r>
    </w:p>
    <w:p w14:paraId="78A43FC1" w14:textId="77777777" w:rsidR="007B3880" w:rsidRDefault="00451D22">
      <w:pPr>
        <w:rPr>
          <w:sz w:val="24"/>
          <w:szCs w:val="24"/>
        </w:rPr>
      </w:pPr>
      <w:r>
        <w:rPr>
          <w:sz w:val="24"/>
          <w:szCs w:val="24"/>
        </w:rPr>
        <w:t>These are a new type of transistors (tiny electronic switches) made using nanowires. Unlike traditional transistors, they don’t have any junctions, which makes them:</w:t>
      </w:r>
    </w:p>
    <w:p w14:paraId="502EC546" w14:textId="77777777" w:rsidR="007B3880" w:rsidRDefault="007B3880">
      <w:pPr>
        <w:rPr>
          <w:sz w:val="24"/>
          <w:szCs w:val="24"/>
        </w:rPr>
      </w:pPr>
    </w:p>
    <w:p w14:paraId="2D52F981" w14:textId="77777777" w:rsidR="007B3880" w:rsidRDefault="00451D22">
      <w:pPr>
        <w:rPr>
          <w:sz w:val="24"/>
          <w:szCs w:val="24"/>
        </w:rPr>
      </w:pPr>
      <w:r>
        <w:rPr>
          <w:sz w:val="24"/>
          <w:szCs w:val="24"/>
        </w:rPr>
        <w:t xml:space="preserve">  Easier to build</w:t>
      </w:r>
    </w:p>
    <w:p w14:paraId="633A92FE" w14:textId="77777777" w:rsidR="007B3880" w:rsidRDefault="00451D22">
      <w:pPr>
        <w:rPr>
          <w:sz w:val="24"/>
          <w:szCs w:val="24"/>
        </w:rPr>
      </w:pPr>
      <w:r>
        <w:rPr>
          <w:sz w:val="24"/>
          <w:szCs w:val="24"/>
        </w:rPr>
        <w:t>More energy-efficient</w:t>
      </w:r>
    </w:p>
    <w:p w14:paraId="5925FEE7" w14:textId="77777777" w:rsidR="007B3880" w:rsidRDefault="00451D22">
      <w:pPr>
        <w:rPr>
          <w:sz w:val="24"/>
          <w:szCs w:val="24"/>
        </w:rPr>
      </w:pPr>
      <w:r>
        <w:rPr>
          <w:sz w:val="24"/>
          <w:szCs w:val="24"/>
        </w:rPr>
        <w:t>Better at handling smaller sizes in chips</w:t>
      </w:r>
    </w:p>
    <w:p w14:paraId="21B0BB96" w14:textId="77777777" w:rsidR="007B3880" w:rsidRDefault="00451D22">
      <w:r>
        <w:rPr>
          <w:sz w:val="24"/>
          <w:szCs w:val="24"/>
        </w:rPr>
        <w:t>They work like resistors that can be controlled using a gate to turn the current on or off.</w:t>
      </w:r>
    </w:p>
    <w:p w14:paraId="141930E7" w14:textId="77777777" w:rsidR="007B3880" w:rsidRDefault="00451D22">
      <w:pPr>
        <w:pStyle w:val="Heading2"/>
      </w:pPr>
      <w:bookmarkStart w:id="70" w:name="_heading=h.vuhcsmixxva1" w:colFirst="0" w:colLast="0"/>
      <w:bookmarkEnd w:id="70"/>
      <w:r>
        <w:t>2. Next-Gen Computer Chips</w:t>
      </w:r>
    </w:p>
    <w:p w14:paraId="2575C55E" w14:textId="77777777" w:rsidR="007B3880" w:rsidRDefault="007B3880">
      <w:pPr>
        <w:rPr>
          <w:sz w:val="24"/>
          <w:szCs w:val="24"/>
        </w:rPr>
      </w:pPr>
    </w:p>
    <w:p w14:paraId="32216A83" w14:textId="77777777" w:rsidR="007B3880" w:rsidRDefault="00451D22">
      <w:pPr>
        <w:rPr>
          <w:sz w:val="24"/>
          <w:szCs w:val="24"/>
        </w:rPr>
      </w:pPr>
      <w:r>
        <w:rPr>
          <w:sz w:val="24"/>
          <w:szCs w:val="24"/>
        </w:rPr>
        <w:t>Nanomaterials are helping to build the future of computers by making chips:</w:t>
      </w:r>
    </w:p>
    <w:p w14:paraId="46FFE261" w14:textId="77777777" w:rsidR="007B3880" w:rsidRDefault="00451D22">
      <w:pPr>
        <w:rPr>
          <w:sz w:val="24"/>
          <w:szCs w:val="24"/>
        </w:rPr>
      </w:pPr>
      <w:r>
        <w:rPr>
          <w:sz w:val="24"/>
          <w:szCs w:val="24"/>
        </w:rPr>
        <w:t>Faster</w:t>
      </w:r>
    </w:p>
    <w:p w14:paraId="619C8551" w14:textId="77777777" w:rsidR="007B3880" w:rsidRDefault="00451D22">
      <w:pPr>
        <w:rPr>
          <w:sz w:val="24"/>
          <w:szCs w:val="24"/>
        </w:rPr>
      </w:pPr>
      <w:r>
        <w:rPr>
          <w:sz w:val="24"/>
          <w:szCs w:val="24"/>
        </w:rPr>
        <w:t>Smaller</w:t>
      </w:r>
    </w:p>
    <w:p w14:paraId="4CB36BB6" w14:textId="77777777" w:rsidR="007B3880" w:rsidRDefault="00451D22">
      <w:pPr>
        <w:rPr>
          <w:sz w:val="24"/>
          <w:szCs w:val="24"/>
        </w:rPr>
      </w:pPr>
      <w:r>
        <w:rPr>
          <w:sz w:val="24"/>
          <w:szCs w:val="24"/>
        </w:rPr>
        <w:t>More power-efficient</w:t>
      </w:r>
    </w:p>
    <w:p w14:paraId="1A38058D" w14:textId="77777777" w:rsidR="007B3880" w:rsidRDefault="00451D22">
      <w:pPr>
        <w:rPr>
          <w:sz w:val="24"/>
          <w:szCs w:val="24"/>
        </w:rPr>
      </w:pPr>
      <w:r>
        <w:rPr>
          <w:sz w:val="24"/>
          <w:szCs w:val="24"/>
        </w:rPr>
        <w:t>Materials like carbon nanotubes and graphene are being used to make extremely tiny transistors that can boost speed and reduce energy use.</w:t>
      </w:r>
    </w:p>
    <w:p w14:paraId="7239C34B" w14:textId="77777777" w:rsidR="007B3880" w:rsidRDefault="00451D22">
      <w:pPr>
        <w:pStyle w:val="Heading2"/>
      </w:pPr>
      <w:bookmarkStart w:id="71" w:name="_heading=h.iq7nar4ef2w9" w:colFirst="0" w:colLast="0"/>
      <w:bookmarkEnd w:id="71"/>
      <w:r>
        <w:lastRenderedPageBreak/>
        <w:t>3. Pollution Control</w:t>
      </w:r>
    </w:p>
    <w:p w14:paraId="2D06029E" w14:textId="77777777" w:rsidR="007B3880" w:rsidRDefault="00451D22">
      <w:pPr>
        <w:rPr>
          <w:sz w:val="24"/>
          <w:szCs w:val="24"/>
        </w:rPr>
      </w:pPr>
      <w:r>
        <w:rPr>
          <w:sz w:val="24"/>
          <w:szCs w:val="24"/>
        </w:rPr>
        <w:t>Nanomaterials can help clean the environment. They can:</w:t>
      </w:r>
    </w:p>
    <w:p w14:paraId="5A9F304D" w14:textId="77777777" w:rsidR="007B3880" w:rsidRDefault="00451D22">
      <w:pPr>
        <w:rPr>
          <w:sz w:val="24"/>
          <w:szCs w:val="24"/>
        </w:rPr>
      </w:pPr>
      <w:r>
        <w:rPr>
          <w:sz w:val="24"/>
          <w:szCs w:val="24"/>
        </w:rPr>
        <w:t>Soak up harmful substances from water, air, or soil (adsorption).</w:t>
      </w:r>
    </w:p>
    <w:p w14:paraId="280CF010" w14:textId="77777777" w:rsidR="007B3880" w:rsidRDefault="00451D22">
      <w:pPr>
        <w:rPr>
          <w:sz w:val="24"/>
          <w:szCs w:val="24"/>
        </w:rPr>
      </w:pPr>
      <w:r>
        <w:rPr>
          <w:sz w:val="24"/>
          <w:szCs w:val="24"/>
        </w:rPr>
        <w:t xml:space="preserve">Break down pollutants using light </w:t>
      </w:r>
      <w:r>
        <w:rPr>
          <w:sz w:val="24"/>
          <w:szCs w:val="24"/>
        </w:rPr>
        <w:t>(photocatalysis).</w:t>
      </w:r>
    </w:p>
    <w:p w14:paraId="1362537B" w14:textId="77777777" w:rsidR="007B3880" w:rsidRDefault="00451D22">
      <w:pPr>
        <w:rPr>
          <w:sz w:val="24"/>
          <w:szCs w:val="24"/>
        </w:rPr>
      </w:pPr>
      <w:r>
        <w:rPr>
          <w:sz w:val="24"/>
          <w:szCs w:val="24"/>
        </w:rPr>
        <w:t>Filter out contaminants using special nanomembranes.</w:t>
      </w:r>
    </w:p>
    <w:p w14:paraId="3E295BF7" w14:textId="77777777" w:rsidR="007B3880" w:rsidRDefault="007B3880">
      <w:pPr>
        <w:rPr>
          <w:sz w:val="24"/>
          <w:szCs w:val="24"/>
        </w:rPr>
      </w:pPr>
    </w:p>
    <w:p w14:paraId="53B9FB1B" w14:textId="77777777" w:rsidR="007B3880" w:rsidRDefault="00451D22">
      <w:pPr>
        <w:rPr>
          <w:sz w:val="24"/>
          <w:szCs w:val="24"/>
        </w:rPr>
      </w:pPr>
      <w:r>
        <w:rPr>
          <w:sz w:val="24"/>
          <w:szCs w:val="24"/>
        </w:rPr>
        <w:t xml:space="preserve">Examples include carbon nanotubes, graphene, metal oxides like </w:t>
      </w:r>
      <w:proofErr w:type="spellStart"/>
      <w:r>
        <w:rPr>
          <w:sz w:val="24"/>
          <w:szCs w:val="24"/>
        </w:rPr>
        <w:t>TiO</w:t>
      </w:r>
      <w:proofErr w:type="spellEnd"/>
      <w:r>
        <w:rPr>
          <w:sz w:val="24"/>
          <w:szCs w:val="24"/>
        </w:rPr>
        <w:t>₂, and metal nanoparticles.</w:t>
      </w:r>
    </w:p>
    <w:p w14:paraId="20E315A0" w14:textId="77777777" w:rsidR="007B3880" w:rsidRDefault="00451D22">
      <w:pPr>
        <w:pStyle w:val="Heading2"/>
      </w:pPr>
      <w:bookmarkStart w:id="72" w:name="_heading=h.p4fvb6ocwtym" w:colFirst="0" w:colLast="0"/>
      <w:bookmarkEnd w:id="72"/>
      <w:r>
        <w:t>4. Sunscreen</w:t>
      </w:r>
    </w:p>
    <w:p w14:paraId="42C1544C" w14:textId="77777777" w:rsidR="007B3880" w:rsidRDefault="00451D22">
      <w:pPr>
        <w:rPr>
          <w:sz w:val="24"/>
          <w:szCs w:val="24"/>
        </w:rPr>
      </w:pPr>
      <w:r>
        <w:rPr>
          <w:sz w:val="24"/>
          <w:szCs w:val="24"/>
        </w:rPr>
        <w:t>Many sunscreens now use zinc oxide or titanium dioxide nanoparticles. These:</w:t>
      </w:r>
    </w:p>
    <w:p w14:paraId="0DCBB1CB" w14:textId="77777777" w:rsidR="007B3880" w:rsidRDefault="00451D22">
      <w:pPr>
        <w:rPr>
          <w:sz w:val="24"/>
          <w:szCs w:val="24"/>
        </w:rPr>
      </w:pPr>
      <w:r>
        <w:rPr>
          <w:sz w:val="24"/>
          <w:szCs w:val="24"/>
        </w:rPr>
        <w:t>Protect skin from harmful UV rays</w:t>
      </w:r>
    </w:p>
    <w:p w14:paraId="5A70657A" w14:textId="77777777" w:rsidR="007B3880" w:rsidRDefault="00451D22">
      <w:pPr>
        <w:rPr>
          <w:sz w:val="24"/>
          <w:szCs w:val="24"/>
        </w:rPr>
      </w:pPr>
      <w:r>
        <w:rPr>
          <w:sz w:val="24"/>
          <w:szCs w:val="24"/>
        </w:rPr>
        <w:t>Don’t leave a white cast on the skin (because of their tiny size)</w:t>
      </w:r>
    </w:p>
    <w:p w14:paraId="24F1E405" w14:textId="77777777" w:rsidR="007B3880" w:rsidRDefault="00451D22">
      <w:pPr>
        <w:rPr>
          <w:sz w:val="24"/>
          <w:szCs w:val="24"/>
        </w:rPr>
      </w:pPr>
      <w:r>
        <w:rPr>
          <w:sz w:val="24"/>
          <w:szCs w:val="24"/>
        </w:rPr>
        <w:t>Are more effective and look better when applied</w:t>
      </w:r>
    </w:p>
    <w:p w14:paraId="6EC56077" w14:textId="77777777" w:rsidR="007B3880" w:rsidRDefault="00451D22">
      <w:pPr>
        <w:pStyle w:val="Heading2"/>
      </w:pPr>
      <w:bookmarkStart w:id="73" w:name="_heading=h.vqe4nmvynos4" w:colFirst="0" w:colLast="0"/>
      <w:bookmarkEnd w:id="73"/>
      <w:r>
        <w:t>5. Sensors</w:t>
      </w:r>
    </w:p>
    <w:p w14:paraId="2512AE77" w14:textId="77777777" w:rsidR="007B3880" w:rsidRDefault="00451D22">
      <w:pPr>
        <w:rPr>
          <w:sz w:val="24"/>
          <w:szCs w:val="24"/>
        </w:rPr>
      </w:pPr>
      <w:proofErr w:type="spellStart"/>
      <w:r>
        <w:rPr>
          <w:sz w:val="24"/>
          <w:szCs w:val="24"/>
        </w:rPr>
        <w:t>Nanosensors</w:t>
      </w:r>
      <w:proofErr w:type="spellEnd"/>
      <w:r>
        <w:rPr>
          <w:sz w:val="24"/>
          <w:szCs w:val="24"/>
        </w:rPr>
        <w:t xml:space="preserve"> are super small devices that can detect changes in temperature, pressure, chemicals, or even biological signals. They’re useful in:</w:t>
      </w:r>
    </w:p>
    <w:p w14:paraId="58BBE12C" w14:textId="77777777" w:rsidR="007B3880" w:rsidRDefault="00451D22">
      <w:pPr>
        <w:rPr>
          <w:sz w:val="24"/>
          <w:szCs w:val="24"/>
        </w:rPr>
      </w:pPr>
      <w:r>
        <w:rPr>
          <w:sz w:val="24"/>
          <w:szCs w:val="24"/>
        </w:rPr>
        <w:t>Healthcare (diagnosis)</w:t>
      </w:r>
    </w:p>
    <w:p w14:paraId="3ABA3BF0" w14:textId="77777777" w:rsidR="007B3880" w:rsidRDefault="00451D22">
      <w:pPr>
        <w:rPr>
          <w:sz w:val="24"/>
          <w:szCs w:val="24"/>
        </w:rPr>
      </w:pPr>
      <w:r>
        <w:rPr>
          <w:sz w:val="24"/>
          <w:szCs w:val="24"/>
        </w:rPr>
        <w:t>Environment (pollution tracking)</w:t>
      </w:r>
    </w:p>
    <w:p w14:paraId="159A2FB2" w14:textId="77777777" w:rsidR="007B3880" w:rsidRDefault="00451D22">
      <w:pPr>
        <w:rPr>
          <w:sz w:val="24"/>
          <w:szCs w:val="24"/>
        </w:rPr>
      </w:pPr>
      <w:r>
        <w:rPr>
          <w:sz w:val="24"/>
          <w:szCs w:val="24"/>
        </w:rPr>
        <w:t>Engineering (detecting damage in structures)</w:t>
      </w:r>
    </w:p>
    <w:p w14:paraId="57247A68" w14:textId="77777777" w:rsidR="007B3880" w:rsidRDefault="00451D22">
      <w:pPr>
        <w:rPr>
          <w:sz w:val="24"/>
          <w:szCs w:val="24"/>
        </w:rPr>
      </w:pPr>
      <w:r>
        <w:rPr>
          <w:sz w:val="24"/>
          <w:szCs w:val="24"/>
        </w:rPr>
        <w:t>They come in different types: chemical, mechanical, biological, and magnetic.</w:t>
      </w:r>
    </w:p>
    <w:p w14:paraId="2D78D135" w14:textId="77777777" w:rsidR="007B3880" w:rsidRDefault="00451D22">
      <w:pPr>
        <w:pStyle w:val="Heading2"/>
      </w:pPr>
      <w:bookmarkStart w:id="74" w:name="_heading=h.luxrknnznund" w:colFirst="0" w:colLast="0"/>
      <w:bookmarkEnd w:id="74"/>
      <w:r>
        <w:t>6. HDTV Screens (Phosphors)</w:t>
      </w:r>
    </w:p>
    <w:p w14:paraId="0EFEA789" w14:textId="77777777" w:rsidR="007B3880" w:rsidRDefault="00451D22">
      <w:pPr>
        <w:rPr>
          <w:sz w:val="24"/>
          <w:szCs w:val="24"/>
        </w:rPr>
      </w:pPr>
      <w:r>
        <w:rPr>
          <w:sz w:val="24"/>
          <w:szCs w:val="24"/>
        </w:rPr>
        <w:t>Nanomaterials are used in phosphors, which give off light in TV screens. They help create brighter, sharper images by producing red, green, and blue colors more precisely.</w:t>
      </w:r>
    </w:p>
    <w:p w14:paraId="5A6DFEF8" w14:textId="77777777" w:rsidR="007B3880" w:rsidRDefault="00451D22">
      <w:pPr>
        <w:pStyle w:val="Heading2"/>
      </w:pPr>
      <w:bookmarkStart w:id="75" w:name="_heading=h.skr93hd4j7vk" w:colFirst="0" w:colLast="0"/>
      <w:bookmarkEnd w:id="75"/>
      <w:r>
        <w:t>7. Medicine and Healthcare</w:t>
      </w:r>
    </w:p>
    <w:p w14:paraId="48DB65E1" w14:textId="77777777" w:rsidR="007B3880" w:rsidRDefault="00451D22">
      <w:pPr>
        <w:rPr>
          <w:sz w:val="24"/>
          <w:szCs w:val="24"/>
        </w:rPr>
      </w:pPr>
      <w:r>
        <w:rPr>
          <w:sz w:val="24"/>
          <w:szCs w:val="24"/>
        </w:rPr>
        <w:t>Drug Delivery: Nanoparticles can deliver drugs directly to diseased cells, improving effectiveness and reducing side effects.</w:t>
      </w:r>
    </w:p>
    <w:p w14:paraId="23E05742" w14:textId="77777777" w:rsidR="007B3880" w:rsidRDefault="007B3880">
      <w:pPr>
        <w:rPr>
          <w:sz w:val="24"/>
          <w:szCs w:val="24"/>
        </w:rPr>
      </w:pPr>
    </w:p>
    <w:p w14:paraId="708055BE" w14:textId="77777777" w:rsidR="007B3880" w:rsidRDefault="00451D22">
      <w:pPr>
        <w:rPr>
          <w:sz w:val="24"/>
          <w:szCs w:val="24"/>
        </w:rPr>
      </w:pPr>
      <w:r>
        <w:rPr>
          <w:sz w:val="24"/>
          <w:szCs w:val="24"/>
        </w:rPr>
        <w:t>Cancer Treatment: Gold nanoparticles and liposomes are used for targeted cancer therapy.</w:t>
      </w:r>
    </w:p>
    <w:p w14:paraId="066640E7" w14:textId="77777777" w:rsidR="007B3880" w:rsidRDefault="007B3880">
      <w:pPr>
        <w:rPr>
          <w:sz w:val="24"/>
          <w:szCs w:val="24"/>
        </w:rPr>
      </w:pPr>
    </w:p>
    <w:p w14:paraId="1BD4A088" w14:textId="77777777" w:rsidR="007B3880" w:rsidRDefault="00451D22">
      <w:pPr>
        <w:rPr>
          <w:sz w:val="24"/>
          <w:szCs w:val="24"/>
        </w:rPr>
      </w:pPr>
      <w:r>
        <w:rPr>
          <w:sz w:val="24"/>
          <w:szCs w:val="24"/>
        </w:rPr>
        <w:lastRenderedPageBreak/>
        <w:t>Imaging and Diagnostics: Quantum dots and magnetic nanoparticles enhance imaging techniques like MRI.</w:t>
      </w:r>
    </w:p>
    <w:p w14:paraId="471F473D" w14:textId="77777777" w:rsidR="007B3880" w:rsidRDefault="007B3880">
      <w:pPr>
        <w:rPr>
          <w:sz w:val="24"/>
          <w:szCs w:val="24"/>
        </w:rPr>
      </w:pPr>
    </w:p>
    <w:p w14:paraId="15FCD417" w14:textId="77777777" w:rsidR="007B3880" w:rsidRDefault="00451D22">
      <w:pPr>
        <w:rPr>
          <w:sz w:val="24"/>
          <w:szCs w:val="24"/>
        </w:rPr>
      </w:pPr>
      <w:r>
        <w:rPr>
          <w:sz w:val="24"/>
          <w:szCs w:val="24"/>
        </w:rPr>
        <w:t>Antibacterial Agents: Silver nanoparticles are used in wound dressings and coatings for their antimicrobial properties.</w:t>
      </w:r>
    </w:p>
    <w:p w14:paraId="1F614389" w14:textId="77777777" w:rsidR="007B3880" w:rsidRDefault="00451D22">
      <w:pPr>
        <w:pStyle w:val="Heading2"/>
      </w:pPr>
      <w:bookmarkStart w:id="76" w:name="_heading=h.vovh10wo04zv" w:colFirst="0" w:colLast="0"/>
      <w:bookmarkEnd w:id="76"/>
      <w:r>
        <w:t>8. Construction and Materials</w:t>
      </w:r>
    </w:p>
    <w:p w14:paraId="716895B0" w14:textId="77777777" w:rsidR="007B3880" w:rsidRDefault="007B3880">
      <w:pPr>
        <w:rPr>
          <w:sz w:val="24"/>
          <w:szCs w:val="24"/>
        </w:rPr>
      </w:pPr>
    </w:p>
    <w:p w14:paraId="5443869C" w14:textId="77777777" w:rsidR="007B3880" w:rsidRDefault="00451D22">
      <w:pPr>
        <w:rPr>
          <w:sz w:val="24"/>
          <w:szCs w:val="24"/>
        </w:rPr>
      </w:pPr>
      <w:r>
        <w:rPr>
          <w:sz w:val="24"/>
          <w:szCs w:val="24"/>
        </w:rPr>
        <w:t>Stronger Materials: Carbon nanotubes and nanocomposites make materials stronger and lighter.</w:t>
      </w:r>
    </w:p>
    <w:p w14:paraId="3D8FEA4F" w14:textId="77777777" w:rsidR="007B3880" w:rsidRDefault="007B3880">
      <w:pPr>
        <w:rPr>
          <w:sz w:val="24"/>
          <w:szCs w:val="24"/>
        </w:rPr>
      </w:pPr>
    </w:p>
    <w:p w14:paraId="551CB828" w14:textId="77777777" w:rsidR="007B3880" w:rsidRDefault="00451D22">
      <w:pPr>
        <w:rPr>
          <w:sz w:val="24"/>
          <w:szCs w:val="24"/>
        </w:rPr>
      </w:pPr>
      <w:r>
        <w:rPr>
          <w:sz w:val="24"/>
          <w:szCs w:val="24"/>
        </w:rPr>
        <w:t>Self-cleaning Surfaces: Nano-coatings mimic lotus leaf effect for dust- and water-repellent surfaces.</w:t>
      </w:r>
    </w:p>
    <w:p w14:paraId="49D1C01B" w14:textId="77777777" w:rsidR="007B3880" w:rsidRDefault="007B3880">
      <w:pPr>
        <w:rPr>
          <w:sz w:val="24"/>
          <w:szCs w:val="24"/>
        </w:rPr>
      </w:pPr>
    </w:p>
    <w:p w14:paraId="0EC3A307" w14:textId="77777777" w:rsidR="007B3880" w:rsidRDefault="00451D22">
      <w:pPr>
        <w:rPr>
          <w:sz w:val="24"/>
          <w:szCs w:val="24"/>
        </w:rPr>
      </w:pPr>
      <w:r>
        <w:rPr>
          <w:sz w:val="24"/>
          <w:szCs w:val="24"/>
        </w:rPr>
        <w:t>Fire-resistant Coatings: Nanomaterials can improve flame resistance.</w:t>
      </w:r>
    </w:p>
    <w:p w14:paraId="02520782" w14:textId="77777777" w:rsidR="007B3880" w:rsidRDefault="00451D22">
      <w:pPr>
        <w:pStyle w:val="Heading2"/>
        <w:rPr>
          <w:sz w:val="24"/>
          <w:szCs w:val="24"/>
        </w:rPr>
      </w:pPr>
      <w:bookmarkStart w:id="77" w:name="_heading=h.gypwan5lrw31" w:colFirst="0" w:colLast="0"/>
      <w:bookmarkEnd w:id="77"/>
      <w:r>
        <w:t>9. Textiles and Consumer Products</w:t>
      </w:r>
    </w:p>
    <w:p w14:paraId="1FF6B00A" w14:textId="77777777" w:rsidR="007B3880" w:rsidRDefault="00451D22">
      <w:pPr>
        <w:pStyle w:val="Heading3"/>
        <w:spacing w:line="360" w:lineRule="auto"/>
      </w:pPr>
      <w:bookmarkStart w:id="78" w:name="_heading=h.z6mzlaw44f6u" w:colFirst="0" w:colLast="0"/>
      <w:bookmarkEnd w:id="78"/>
      <w:r>
        <w:t>Smart Fabrics:</w:t>
      </w:r>
    </w:p>
    <w:p w14:paraId="55CC30BF" w14:textId="77777777" w:rsidR="007B3880" w:rsidRDefault="00451D22">
      <w:pPr>
        <w:rPr>
          <w:sz w:val="24"/>
          <w:szCs w:val="24"/>
        </w:rPr>
      </w:pPr>
      <w:r>
        <w:t xml:space="preserve"> </w:t>
      </w:r>
      <w:proofErr w:type="spellStart"/>
      <w:r>
        <w:rPr>
          <w:sz w:val="24"/>
          <w:szCs w:val="24"/>
        </w:rPr>
        <w:t>Nanocoatings</w:t>
      </w:r>
      <w:proofErr w:type="spellEnd"/>
      <w:r>
        <w:rPr>
          <w:sz w:val="24"/>
          <w:szCs w:val="24"/>
        </w:rPr>
        <w:t xml:space="preserve"> make textiles stain-resistant, water-repellent, or UV-protective.</w:t>
      </w:r>
    </w:p>
    <w:p w14:paraId="1576FA50" w14:textId="77777777" w:rsidR="007B3880" w:rsidRDefault="00451D22">
      <w:pPr>
        <w:pStyle w:val="Heading3"/>
        <w:spacing w:line="360" w:lineRule="auto"/>
      </w:pPr>
      <w:bookmarkStart w:id="79" w:name="_heading=h.76896od0xgmt" w:colFirst="0" w:colLast="0"/>
      <w:bookmarkEnd w:id="79"/>
      <w:r>
        <w:t xml:space="preserve">Cosmetics: </w:t>
      </w:r>
    </w:p>
    <w:p w14:paraId="106D8A42" w14:textId="77777777" w:rsidR="007B3880" w:rsidRDefault="00451D22">
      <w:pPr>
        <w:rPr>
          <w:sz w:val="24"/>
          <w:szCs w:val="24"/>
        </w:rPr>
      </w:pPr>
      <w:r>
        <w:rPr>
          <w:sz w:val="24"/>
          <w:szCs w:val="24"/>
        </w:rPr>
        <w:t>Nanoparticles are used in sunscreens and anti-aging creams for better skin penetration.</w:t>
      </w:r>
    </w:p>
    <w:p w14:paraId="555DCC7C" w14:textId="77777777" w:rsidR="007B3880" w:rsidRDefault="00451D22">
      <w:pPr>
        <w:pStyle w:val="Heading3"/>
        <w:spacing w:line="360" w:lineRule="auto"/>
      </w:pPr>
      <w:bookmarkStart w:id="80" w:name="_heading=h.uthdbl1ct88b" w:colFirst="0" w:colLast="0"/>
      <w:bookmarkEnd w:id="80"/>
      <w:r>
        <w:t xml:space="preserve">Food Packaging: </w:t>
      </w:r>
    </w:p>
    <w:p w14:paraId="0A7A87F8" w14:textId="77777777" w:rsidR="007B3880" w:rsidRDefault="00451D22">
      <w:pPr>
        <w:rPr>
          <w:sz w:val="24"/>
          <w:szCs w:val="24"/>
        </w:rPr>
      </w:pPr>
      <w:r>
        <w:rPr>
          <w:sz w:val="24"/>
          <w:szCs w:val="24"/>
        </w:rPr>
        <w:t>Nanomaterials increase shelf life and detect spoilage.</w:t>
      </w:r>
    </w:p>
    <w:p w14:paraId="19BEDD2F" w14:textId="77777777" w:rsidR="007B3880" w:rsidRDefault="00451D22">
      <w:pPr>
        <w:pStyle w:val="Heading2"/>
        <w:rPr>
          <w:sz w:val="24"/>
          <w:szCs w:val="24"/>
        </w:rPr>
      </w:pPr>
      <w:bookmarkStart w:id="81" w:name="_heading=h.ibw77ijls0q1" w:colFirst="0" w:colLast="0"/>
      <w:bookmarkEnd w:id="81"/>
      <w:r>
        <w:lastRenderedPageBreak/>
        <w:t>10. Environment</w:t>
      </w:r>
    </w:p>
    <w:p w14:paraId="4A380E5E" w14:textId="77777777" w:rsidR="007B3880" w:rsidRDefault="00451D22">
      <w:pPr>
        <w:pStyle w:val="Heading3"/>
        <w:spacing w:line="360" w:lineRule="auto"/>
      </w:pPr>
      <w:bookmarkStart w:id="82" w:name="_heading=h.ine928k36juh" w:colFirst="0" w:colLast="0"/>
      <w:bookmarkEnd w:id="82"/>
      <w:r>
        <w:t xml:space="preserve">Water Purification: </w:t>
      </w:r>
    </w:p>
    <w:p w14:paraId="638C1220" w14:textId="77777777" w:rsidR="007B3880" w:rsidRDefault="00451D22">
      <w:pPr>
        <w:pStyle w:val="Heading3"/>
        <w:spacing w:line="360" w:lineRule="auto"/>
        <w:rPr>
          <w:sz w:val="24"/>
          <w:szCs w:val="24"/>
        </w:rPr>
      </w:pPr>
      <w:bookmarkStart w:id="83" w:name="_heading=h.cwfjstxoksq0" w:colFirst="0" w:colLast="0"/>
      <w:bookmarkEnd w:id="83"/>
      <w:proofErr w:type="spellStart"/>
      <w:r>
        <w:rPr>
          <w:sz w:val="24"/>
          <w:szCs w:val="24"/>
        </w:rPr>
        <w:t>Nanofilters</w:t>
      </w:r>
      <w:proofErr w:type="spellEnd"/>
      <w:r>
        <w:rPr>
          <w:sz w:val="24"/>
          <w:szCs w:val="24"/>
        </w:rPr>
        <w:t xml:space="preserve"> can remove contaminants and pathogens from water.</w:t>
      </w:r>
    </w:p>
    <w:p w14:paraId="0FA037A2" w14:textId="77777777" w:rsidR="007B3880" w:rsidRDefault="00451D22">
      <w:pPr>
        <w:pStyle w:val="Heading3"/>
        <w:spacing w:line="360" w:lineRule="auto"/>
      </w:pPr>
      <w:bookmarkStart w:id="84" w:name="_heading=h.kpv1p8wtjemc" w:colFirst="0" w:colLast="0"/>
      <w:bookmarkEnd w:id="84"/>
      <w:r>
        <w:t>Air Purification:</w:t>
      </w:r>
    </w:p>
    <w:p w14:paraId="10830BCF" w14:textId="77777777" w:rsidR="007B3880" w:rsidRDefault="00451D22">
      <w:pPr>
        <w:rPr>
          <w:sz w:val="24"/>
          <w:szCs w:val="24"/>
        </w:rPr>
      </w:pPr>
      <w:r>
        <w:rPr>
          <w:sz w:val="24"/>
          <w:szCs w:val="24"/>
        </w:rPr>
        <w:t xml:space="preserve"> Nanomaterials help in breaking down pollutants in the air.</w:t>
      </w:r>
    </w:p>
    <w:p w14:paraId="0E68C265" w14:textId="77777777" w:rsidR="007B3880" w:rsidRDefault="00451D22">
      <w:pPr>
        <w:pStyle w:val="Heading3"/>
        <w:spacing w:line="360" w:lineRule="auto"/>
      </w:pPr>
      <w:bookmarkStart w:id="85" w:name="_heading=h.wacjnp3fabom" w:colFirst="0" w:colLast="0"/>
      <w:bookmarkEnd w:id="85"/>
      <w:r>
        <w:t>Waste Treatment:</w:t>
      </w:r>
    </w:p>
    <w:p w14:paraId="63F64706" w14:textId="77777777" w:rsidR="007B3880" w:rsidRDefault="00451D22">
      <w:pPr>
        <w:rPr>
          <w:sz w:val="24"/>
          <w:szCs w:val="24"/>
        </w:rPr>
      </w:pPr>
      <w:r>
        <w:rPr>
          <w:sz w:val="24"/>
          <w:szCs w:val="24"/>
        </w:rPr>
        <w:t>Nanoparticles assist in degrading hazardous substances.</w:t>
      </w:r>
    </w:p>
    <w:p w14:paraId="7A0FA311" w14:textId="77777777" w:rsidR="007B3880" w:rsidRDefault="007B3880">
      <w:pPr>
        <w:rPr>
          <w:sz w:val="24"/>
          <w:szCs w:val="24"/>
        </w:rPr>
      </w:pPr>
    </w:p>
    <w:p w14:paraId="44EFC6FA" w14:textId="77777777" w:rsidR="007B3880" w:rsidRDefault="007B3880">
      <w:pPr>
        <w:rPr>
          <w:sz w:val="24"/>
          <w:szCs w:val="24"/>
        </w:rPr>
      </w:pPr>
    </w:p>
    <w:p w14:paraId="3DB12BC7" w14:textId="77777777" w:rsidR="007B3880" w:rsidRDefault="007B3880">
      <w:pPr>
        <w:rPr>
          <w:sz w:val="24"/>
          <w:szCs w:val="24"/>
        </w:rPr>
      </w:pPr>
    </w:p>
    <w:p w14:paraId="50E94BA8" w14:textId="77777777" w:rsidR="007B3880" w:rsidRDefault="00451D22">
      <w:pPr>
        <w:rPr>
          <w:sz w:val="24"/>
          <w:szCs w:val="24"/>
        </w:rPr>
      </w:pPr>
      <w:r>
        <w:rPr>
          <w:sz w:val="24"/>
          <w:szCs w:val="24"/>
        </w:rPr>
        <w:t xml:space="preserve">        </w:t>
      </w:r>
    </w:p>
    <w:p w14:paraId="2108481F" w14:textId="77777777" w:rsidR="007B3880" w:rsidRDefault="007B3880">
      <w:pPr>
        <w:rPr>
          <w:sz w:val="24"/>
          <w:szCs w:val="24"/>
        </w:rPr>
      </w:pPr>
    </w:p>
    <w:p w14:paraId="55C389CE" w14:textId="77777777" w:rsidR="007B3880" w:rsidRDefault="007B3880">
      <w:pPr>
        <w:rPr>
          <w:sz w:val="24"/>
          <w:szCs w:val="24"/>
        </w:rPr>
      </w:pPr>
    </w:p>
    <w:p w14:paraId="498A74AF" w14:textId="77777777" w:rsidR="007B3880" w:rsidRDefault="007B3880">
      <w:pPr>
        <w:rPr>
          <w:sz w:val="24"/>
          <w:szCs w:val="24"/>
        </w:rPr>
      </w:pPr>
    </w:p>
    <w:p w14:paraId="5FAB3709" w14:textId="77777777" w:rsidR="007B3880" w:rsidRDefault="007B3880">
      <w:pPr>
        <w:rPr>
          <w:sz w:val="24"/>
          <w:szCs w:val="24"/>
        </w:rPr>
      </w:pPr>
    </w:p>
    <w:p w14:paraId="466B4FD4" w14:textId="77777777" w:rsidR="007B3880" w:rsidRDefault="007B3880">
      <w:pPr>
        <w:rPr>
          <w:sz w:val="24"/>
          <w:szCs w:val="24"/>
        </w:rPr>
      </w:pPr>
    </w:p>
    <w:p w14:paraId="1DE23FA6" w14:textId="77777777" w:rsidR="007B3880" w:rsidRDefault="007B3880">
      <w:pPr>
        <w:rPr>
          <w:sz w:val="24"/>
          <w:szCs w:val="24"/>
        </w:rPr>
      </w:pPr>
    </w:p>
    <w:p w14:paraId="0BB08FA9" w14:textId="77777777" w:rsidR="007B3880" w:rsidRDefault="007B3880">
      <w:pPr>
        <w:rPr>
          <w:sz w:val="24"/>
          <w:szCs w:val="24"/>
        </w:rPr>
      </w:pPr>
    </w:p>
    <w:p w14:paraId="0F83FD65" w14:textId="77777777" w:rsidR="007B3880" w:rsidRDefault="007B3880">
      <w:pPr>
        <w:rPr>
          <w:sz w:val="24"/>
          <w:szCs w:val="24"/>
        </w:rPr>
      </w:pPr>
    </w:p>
    <w:p w14:paraId="559CCB9B" w14:textId="77777777" w:rsidR="007B3880" w:rsidRDefault="007B3880">
      <w:pPr>
        <w:rPr>
          <w:sz w:val="24"/>
          <w:szCs w:val="24"/>
        </w:rPr>
      </w:pPr>
    </w:p>
    <w:p w14:paraId="7B3BD0D2" w14:textId="77777777" w:rsidR="007B3880" w:rsidRDefault="007B3880">
      <w:pPr>
        <w:rPr>
          <w:sz w:val="24"/>
          <w:szCs w:val="24"/>
        </w:rPr>
      </w:pPr>
    </w:p>
    <w:p w14:paraId="40C70E7C" w14:textId="77777777" w:rsidR="007B3880" w:rsidRDefault="007B3880">
      <w:pPr>
        <w:rPr>
          <w:sz w:val="24"/>
          <w:szCs w:val="24"/>
        </w:rPr>
      </w:pPr>
    </w:p>
    <w:p w14:paraId="2F83912D" w14:textId="77777777" w:rsidR="007B3880" w:rsidRDefault="007B3880">
      <w:pPr>
        <w:rPr>
          <w:sz w:val="24"/>
          <w:szCs w:val="24"/>
        </w:rPr>
      </w:pPr>
    </w:p>
    <w:p w14:paraId="656534ED" w14:textId="77777777" w:rsidR="007B3880" w:rsidRDefault="007B3880">
      <w:pPr>
        <w:rPr>
          <w:sz w:val="24"/>
          <w:szCs w:val="24"/>
        </w:rPr>
      </w:pPr>
    </w:p>
    <w:p w14:paraId="76AC502C" w14:textId="77777777" w:rsidR="007B3880" w:rsidRDefault="007B3880">
      <w:pPr>
        <w:rPr>
          <w:sz w:val="24"/>
          <w:szCs w:val="24"/>
        </w:rPr>
      </w:pPr>
    </w:p>
    <w:p w14:paraId="4B8C8D49" w14:textId="77777777" w:rsidR="007B3880" w:rsidRDefault="007B3880">
      <w:pPr>
        <w:rPr>
          <w:sz w:val="24"/>
          <w:szCs w:val="24"/>
        </w:rPr>
      </w:pPr>
    </w:p>
    <w:p w14:paraId="6A151989" w14:textId="77777777" w:rsidR="007B3880" w:rsidRDefault="007B3880">
      <w:pPr>
        <w:rPr>
          <w:sz w:val="24"/>
          <w:szCs w:val="24"/>
        </w:rPr>
      </w:pPr>
    </w:p>
    <w:p w14:paraId="46818BD0" w14:textId="77777777" w:rsidR="007B3880" w:rsidRDefault="007B3880">
      <w:pPr>
        <w:rPr>
          <w:sz w:val="24"/>
          <w:szCs w:val="24"/>
        </w:rPr>
      </w:pPr>
    </w:p>
    <w:p w14:paraId="72DD8BBE" w14:textId="77777777" w:rsidR="007B3880" w:rsidRDefault="007B3880">
      <w:pPr>
        <w:rPr>
          <w:sz w:val="24"/>
          <w:szCs w:val="24"/>
        </w:rPr>
      </w:pPr>
    </w:p>
    <w:p w14:paraId="3846E86B" w14:textId="77777777" w:rsidR="007B3880" w:rsidRDefault="007B3880">
      <w:pPr>
        <w:rPr>
          <w:sz w:val="24"/>
          <w:szCs w:val="24"/>
        </w:rPr>
      </w:pPr>
    </w:p>
    <w:p w14:paraId="134F1608" w14:textId="77777777" w:rsidR="007B3880" w:rsidRDefault="007B3880">
      <w:pPr>
        <w:rPr>
          <w:sz w:val="24"/>
          <w:szCs w:val="24"/>
        </w:rPr>
      </w:pPr>
    </w:p>
    <w:p w14:paraId="5C0CFD7B" w14:textId="77777777" w:rsidR="007B3880" w:rsidRDefault="007B3880">
      <w:pPr>
        <w:rPr>
          <w:sz w:val="24"/>
          <w:szCs w:val="24"/>
        </w:rPr>
      </w:pPr>
    </w:p>
    <w:p w14:paraId="796549F2" w14:textId="77777777" w:rsidR="007B3880" w:rsidRDefault="007B3880">
      <w:pPr>
        <w:rPr>
          <w:sz w:val="24"/>
          <w:szCs w:val="24"/>
        </w:rPr>
      </w:pPr>
    </w:p>
    <w:p w14:paraId="3DD2C931" w14:textId="77777777" w:rsidR="007B3880" w:rsidRDefault="007B3880">
      <w:pPr>
        <w:rPr>
          <w:sz w:val="24"/>
          <w:szCs w:val="24"/>
        </w:rPr>
      </w:pPr>
    </w:p>
    <w:p w14:paraId="5A7D3571" w14:textId="77777777" w:rsidR="007B3880" w:rsidRDefault="007B3880">
      <w:pPr>
        <w:rPr>
          <w:sz w:val="24"/>
          <w:szCs w:val="24"/>
        </w:rPr>
      </w:pPr>
    </w:p>
    <w:p w14:paraId="10780553" w14:textId="77777777" w:rsidR="007B3880" w:rsidRDefault="00451D22">
      <w:pPr>
        <w:pStyle w:val="Title"/>
      </w:pPr>
      <w:bookmarkStart w:id="86" w:name="_heading=h.w9d2od9p7e3y" w:colFirst="0" w:colLast="0"/>
      <w:bookmarkEnd w:id="86"/>
      <w:r>
        <w:t xml:space="preserve">                         Chapter- 3</w:t>
      </w:r>
    </w:p>
    <w:p w14:paraId="6770E963" w14:textId="2639C80E" w:rsidR="007B3880" w:rsidRDefault="00451D22">
      <w:pPr>
        <w:pStyle w:val="Title"/>
      </w:pPr>
      <w:bookmarkStart w:id="87" w:name="_heading=h.v8nfsici4d4u" w:colFirst="0" w:colLast="0"/>
      <w:bookmarkEnd w:id="87"/>
      <w:r>
        <w:rPr>
          <w:sz w:val="48"/>
          <w:szCs w:val="48"/>
        </w:rPr>
        <w:t>Climate change:</w:t>
      </w:r>
      <w:r w:rsidR="00DC4543">
        <w:rPr>
          <w:sz w:val="48"/>
          <w:szCs w:val="48"/>
        </w:rPr>
        <w:t xml:space="preserve"> </w:t>
      </w:r>
      <w:r>
        <w:rPr>
          <w:sz w:val="48"/>
          <w:szCs w:val="48"/>
        </w:rPr>
        <w:t>A serious Problem</w:t>
      </w:r>
    </w:p>
    <w:p w14:paraId="71B6698E" w14:textId="77777777" w:rsidR="007B3880" w:rsidRDefault="007B3880">
      <w:pPr>
        <w:rPr>
          <w:sz w:val="24"/>
          <w:szCs w:val="24"/>
        </w:rPr>
      </w:pPr>
    </w:p>
    <w:p w14:paraId="7DFC70AE" w14:textId="77777777" w:rsidR="007B3880" w:rsidRDefault="00451D22">
      <w:pPr>
        <w:pStyle w:val="Heading2"/>
        <w:keepNext w:val="0"/>
        <w:keepLines w:val="0"/>
        <w:spacing w:after="80"/>
        <w:rPr>
          <w:b/>
          <w:sz w:val="34"/>
          <w:szCs w:val="34"/>
        </w:rPr>
      </w:pPr>
      <w:bookmarkStart w:id="88" w:name="_heading=h.5p4ihr43o1au" w:colFirst="0" w:colLast="0"/>
      <w:bookmarkEnd w:id="88"/>
      <w:r>
        <w:rPr>
          <w:b/>
          <w:sz w:val="34"/>
          <w:szCs w:val="34"/>
        </w:rPr>
        <w:t xml:space="preserve">(3.1). Definition of Climate Change </w:t>
      </w:r>
    </w:p>
    <w:p w14:paraId="587BCC67" w14:textId="77777777" w:rsidR="007B3880" w:rsidRDefault="00451D22">
      <w:pPr>
        <w:pStyle w:val="Heading2"/>
        <w:keepNext w:val="0"/>
        <w:keepLines w:val="0"/>
        <w:spacing w:after="80"/>
        <w:rPr>
          <w:sz w:val="24"/>
          <w:szCs w:val="24"/>
        </w:rPr>
      </w:pPr>
      <w:bookmarkStart w:id="89" w:name="_heading=h.otc5jolq0ark" w:colFirst="0" w:colLast="0"/>
      <w:bookmarkEnd w:id="89"/>
      <w:r>
        <w:rPr>
          <w:b/>
          <w:sz w:val="24"/>
          <w:szCs w:val="24"/>
        </w:rPr>
        <w:t>Climate change</w:t>
      </w:r>
      <w:r>
        <w:rPr>
          <w:sz w:val="24"/>
          <w:szCs w:val="24"/>
        </w:rPr>
        <w:t xml:space="preserve"> refers to significant, long-term changes in the Earth’s climate patterns—especially temperature, precipitation, wind patterns, ocean currents, and atmospheric composition. While some fluctuations in the climate have occurred naturally over thousands or even millions of years, </w:t>
      </w:r>
      <w:r>
        <w:rPr>
          <w:b/>
          <w:sz w:val="24"/>
          <w:szCs w:val="24"/>
        </w:rPr>
        <w:t>the rapid changes observed over the last century are primarily driven by human activity</w:t>
      </w:r>
      <w:r>
        <w:rPr>
          <w:sz w:val="24"/>
          <w:szCs w:val="24"/>
        </w:rPr>
        <w:t>.</w:t>
      </w:r>
    </w:p>
    <w:p w14:paraId="205D7BBD" w14:textId="77777777" w:rsidR="007B3880" w:rsidRDefault="00451D22">
      <w:pPr>
        <w:rPr>
          <w:sz w:val="24"/>
          <w:szCs w:val="24"/>
        </w:rPr>
      </w:pPr>
      <w:r>
        <w:rPr>
          <w:sz w:val="24"/>
          <w:szCs w:val="24"/>
        </w:rPr>
        <w:t xml:space="preserve">                    Climate is the usual weather in a place over many years—typically 30 or more. There are many types of climates across the </w:t>
      </w:r>
      <w:proofErr w:type="spellStart"/>
      <w:r>
        <w:rPr>
          <w:sz w:val="24"/>
          <w:szCs w:val="24"/>
        </w:rPr>
        <w:t>Earth.Warmer</w:t>
      </w:r>
      <w:proofErr w:type="spellEnd"/>
      <w:r>
        <w:rPr>
          <w:sz w:val="24"/>
          <w:szCs w:val="24"/>
        </w:rPr>
        <w:t xml:space="preserve"> regions are near the equator, where the Sun’s rays hit directly. Polar regions are colder because sunlight there is less direct.</w:t>
      </w:r>
    </w:p>
    <w:p w14:paraId="3D60BFDA" w14:textId="77777777" w:rsidR="007B3880" w:rsidRDefault="00451D22">
      <w:pPr>
        <w:rPr>
          <w:sz w:val="24"/>
          <w:szCs w:val="24"/>
        </w:rPr>
      </w:pPr>
      <w:r>
        <w:rPr>
          <w:sz w:val="24"/>
          <w:szCs w:val="24"/>
        </w:rPr>
        <w:t xml:space="preserve">               In the late 1800s and early 1900s, German scientist Wladimir </w:t>
      </w:r>
      <w:proofErr w:type="spellStart"/>
      <w:r>
        <w:rPr>
          <w:sz w:val="24"/>
          <w:szCs w:val="24"/>
        </w:rPr>
        <w:t>Köppen</w:t>
      </w:r>
      <w:proofErr w:type="spellEnd"/>
      <w:r>
        <w:rPr>
          <w:sz w:val="24"/>
          <w:szCs w:val="24"/>
        </w:rPr>
        <w:t xml:space="preserve"> classified world climates based on temperature, rainfall, and when rain falls. He also considered a region's latitude, or its position north or south of the equator.</w:t>
      </w:r>
    </w:p>
    <w:p w14:paraId="43ACDEE5" w14:textId="77777777" w:rsidR="007B3880" w:rsidRDefault="00451D22">
      <w:pPr>
        <w:rPr>
          <w:sz w:val="24"/>
          <w:szCs w:val="24"/>
        </w:rPr>
      </w:pPr>
      <w:r>
        <w:rPr>
          <w:sz w:val="24"/>
          <w:szCs w:val="24"/>
        </w:rPr>
        <w:t xml:space="preserve">              Climate experts have divided the Earth into around five major climate types. These can be described as:</w:t>
      </w:r>
    </w:p>
    <w:p w14:paraId="59EFC2B8" w14:textId="77777777" w:rsidR="007B3880" w:rsidRDefault="00451D22">
      <w:pPr>
        <w:numPr>
          <w:ilvl w:val="0"/>
          <w:numId w:val="6"/>
        </w:numPr>
        <w:shd w:val="clear" w:color="auto" w:fill="FFFFFF"/>
        <w:spacing w:before="480" w:line="360" w:lineRule="auto"/>
      </w:pPr>
      <w:r>
        <w:rPr>
          <w:color w:val="222222"/>
          <w:sz w:val="24"/>
          <w:szCs w:val="24"/>
        </w:rPr>
        <w:t>Tropical</w:t>
      </w:r>
    </w:p>
    <w:p w14:paraId="5E0DEA47" w14:textId="77777777" w:rsidR="007B3880" w:rsidRDefault="00451D22">
      <w:pPr>
        <w:numPr>
          <w:ilvl w:val="0"/>
          <w:numId w:val="6"/>
        </w:numPr>
        <w:shd w:val="clear" w:color="auto" w:fill="FFFFFF"/>
        <w:spacing w:line="360" w:lineRule="auto"/>
      </w:pPr>
      <w:r>
        <w:rPr>
          <w:color w:val="222222"/>
          <w:sz w:val="24"/>
          <w:szCs w:val="24"/>
        </w:rPr>
        <w:t>Dry</w:t>
      </w:r>
    </w:p>
    <w:p w14:paraId="56E1930A" w14:textId="77777777" w:rsidR="007B3880" w:rsidRDefault="00451D22">
      <w:pPr>
        <w:numPr>
          <w:ilvl w:val="0"/>
          <w:numId w:val="6"/>
        </w:numPr>
        <w:shd w:val="clear" w:color="auto" w:fill="FFFFFF"/>
        <w:spacing w:line="360" w:lineRule="auto"/>
      </w:pPr>
      <w:r>
        <w:rPr>
          <w:color w:val="222222"/>
          <w:sz w:val="24"/>
          <w:szCs w:val="24"/>
        </w:rPr>
        <w:t>Temperate</w:t>
      </w:r>
    </w:p>
    <w:p w14:paraId="26D2BA08" w14:textId="77777777" w:rsidR="007B3880" w:rsidRDefault="00451D22">
      <w:pPr>
        <w:numPr>
          <w:ilvl w:val="0"/>
          <w:numId w:val="6"/>
        </w:numPr>
        <w:shd w:val="clear" w:color="auto" w:fill="FFFFFF"/>
        <w:spacing w:line="360" w:lineRule="auto"/>
      </w:pPr>
      <w:r>
        <w:rPr>
          <w:color w:val="222222"/>
          <w:sz w:val="24"/>
          <w:szCs w:val="24"/>
        </w:rPr>
        <w:t>Continental</w:t>
      </w:r>
    </w:p>
    <w:p w14:paraId="7D377EBF" w14:textId="77777777" w:rsidR="007B3880" w:rsidRDefault="00451D22">
      <w:pPr>
        <w:numPr>
          <w:ilvl w:val="0"/>
          <w:numId w:val="6"/>
        </w:numPr>
        <w:shd w:val="clear" w:color="auto" w:fill="FFFFFF"/>
        <w:spacing w:after="480" w:line="360" w:lineRule="auto"/>
      </w:pPr>
      <w:r>
        <w:rPr>
          <w:color w:val="222222"/>
          <w:sz w:val="24"/>
          <w:szCs w:val="24"/>
        </w:rPr>
        <w:t xml:space="preserve">Polar.                                           </w:t>
      </w:r>
    </w:p>
    <w:p w14:paraId="55066E48" w14:textId="77777777" w:rsidR="007B3880" w:rsidRDefault="00451D22">
      <w:pPr>
        <w:shd w:val="clear" w:color="auto" w:fill="FFFFFF"/>
        <w:spacing w:before="480" w:after="480"/>
        <w:rPr>
          <w:color w:val="222222"/>
          <w:sz w:val="24"/>
          <w:szCs w:val="24"/>
        </w:rPr>
      </w:pPr>
      <w:r>
        <w:rPr>
          <w:color w:val="222222"/>
          <w:sz w:val="36"/>
          <w:szCs w:val="36"/>
        </w:rPr>
        <w:t>1.</w:t>
      </w:r>
      <w:r>
        <w:rPr>
          <w:color w:val="222222"/>
          <w:sz w:val="24"/>
          <w:szCs w:val="24"/>
        </w:rPr>
        <w:t xml:space="preserve"> </w:t>
      </w:r>
      <w:r>
        <w:rPr>
          <w:color w:val="222222"/>
          <w:sz w:val="36"/>
          <w:szCs w:val="36"/>
        </w:rPr>
        <w:t>Tropical –</w:t>
      </w:r>
      <w:r>
        <w:rPr>
          <w:color w:val="222222"/>
          <w:sz w:val="24"/>
          <w:szCs w:val="24"/>
        </w:rPr>
        <w:t xml:space="preserve"> These regions are hot and humid all year. Temperatures stay above 64°F (18°C), and they get over 59 inches of rain annually.</w:t>
      </w:r>
    </w:p>
    <w:p w14:paraId="72C19499" w14:textId="77777777" w:rsidR="007B3880" w:rsidRDefault="00451D22">
      <w:pPr>
        <w:shd w:val="clear" w:color="auto" w:fill="FFFFFF"/>
        <w:spacing w:before="480" w:after="480"/>
        <w:rPr>
          <w:color w:val="222222"/>
          <w:sz w:val="24"/>
          <w:szCs w:val="24"/>
        </w:rPr>
      </w:pPr>
      <w:r>
        <w:rPr>
          <w:color w:val="222222"/>
          <w:sz w:val="36"/>
          <w:szCs w:val="36"/>
        </w:rPr>
        <w:lastRenderedPageBreak/>
        <w:t>2. Dry –</w:t>
      </w:r>
      <w:r>
        <w:rPr>
          <w:color w:val="222222"/>
          <w:sz w:val="24"/>
          <w:szCs w:val="24"/>
        </w:rPr>
        <w:t xml:space="preserve"> These areas receive very little rain because the air loses moisture quickly. The climate is mostly arid or semi-arid.</w:t>
      </w:r>
    </w:p>
    <w:p w14:paraId="076EA6A0" w14:textId="77777777" w:rsidR="007B3880" w:rsidRDefault="00451D22">
      <w:pPr>
        <w:shd w:val="clear" w:color="auto" w:fill="FFFFFF"/>
        <w:spacing w:before="480" w:after="480"/>
        <w:rPr>
          <w:color w:val="222222"/>
          <w:sz w:val="24"/>
          <w:szCs w:val="24"/>
        </w:rPr>
      </w:pPr>
      <w:r>
        <w:rPr>
          <w:color w:val="222222"/>
          <w:sz w:val="36"/>
          <w:szCs w:val="36"/>
        </w:rPr>
        <w:t xml:space="preserve">3. </w:t>
      </w:r>
      <w:r>
        <w:rPr>
          <w:color w:val="222222"/>
          <w:sz w:val="24"/>
          <w:szCs w:val="24"/>
        </w:rPr>
        <w:t xml:space="preserve"> </w:t>
      </w:r>
      <w:r>
        <w:rPr>
          <w:color w:val="222222"/>
          <w:sz w:val="36"/>
          <w:szCs w:val="36"/>
        </w:rPr>
        <w:t>Temperate –</w:t>
      </w:r>
      <w:r>
        <w:rPr>
          <w:color w:val="222222"/>
          <w:sz w:val="24"/>
          <w:szCs w:val="24"/>
        </w:rPr>
        <w:t xml:space="preserve"> This zone has warm, humid summers with frequent thunderstorms, and winters are mild and not too cold.                                           </w:t>
      </w:r>
    </w:p>
    <w:p w14:paraId="3AFAF11D" w14:textId="77777777" w:rsidR="007B3880" w:rsidRDefault="00451D22">
      <w:pPr>
        <w:shd w:val="clear" w:color="auto" w:fill="FFFFFF"/>
        <w:spacing w:before="480" w:after="480"/>
        <w:rPr>
          <w:color w:val="222222"/>
          <w:sz w:val="24"/>
          <w:szCs w:val="24"/>
        </w:rPr>
      </w:pPr>
      <w:r>
        <w:rPr>
          <w:color w:val="222222"/>
          <w:sz w:val="36"/>
          <w:szCs w:val="36"/>
        </w:rPr>
        <w:t>4. Continental –</w:t>
      </w:r>
      <w:r>
        <w:rPr>
          <w:color w:val="222222"/>
          <w:sz w:val="24"/>
          <w:szCs w:val="24"/>
        </w:rPr>
        <w:t xml:space="preserve"> Summers here range from warm to cool, but winters are harsh with freezing temperatures, snowstorms, and strong winds. It can get as cold as -22°F (-30°C) or lower.</w:t>
      </w:r>
    </w:p>
    <w:p w14:paraId="4800A6B9" w14:textId="77777777" w:rsidR="007B3880" w:rsidRDefault="00451D22">
      <w:pPr>
        <w:shd w:val="clear" w:color="auto" w:fill="FFFFFF"/>
        <w:spacing w:before="480" w:after="480"/>
        <w:rPr>
          <w:color w:val="222222"/>
          <w:sz w:val="24"/>
          <w:szCs w:val="24"/>
        </w:rPr>
      </w:pPr>
      <w:r>
        <w:rPr>
          <w:color w:val="222222"/>
          <w:sz w:val="36"/>
          <w:szCs w:val="36"/>
        </w:rPr>
        <w:t>5.</w:t>
      </w:r>
      <w:r>
        <w:rPr>
          <w:color w:val="222222"/>
          <w:sz w:val="24"/>
          <w:szCs w:val="24"/>
        </w:rPr>
        <w:t xml:space="preserve"> </w:t>
      </w:r>
      <w:r>
        <w:rPr>
          <w:color w:val="222222"/>
          <w:sz w:val="36"/>
          <w:szCs w:val="36"/>
        </w:rPr>
        <w:t>Polar –</w:t>
      </w:r>
      <w:r>
        <w:rPr>
          <w:color w:val="222222"/>
          <w:sz w:val="24"/>
          <w:szCs w:val="24"/>
        </w:rPr>
        <w:t xml:space="preserve"> These are the coldest regions. Even during summer, temperatures don’t go above 50°F (10°C).</w:t>
      </w:r>
    </w:p>
    <w:p w14:paraId="5C08E218" w14:textId="77777777" w:rsidR="007B3880" w:rsidRDefault="00451D22">
      <w:pPr>
        <w:shd w:val="clear" w:color="auto" w:fill="FFFFFF"/>
        <w:spacing w:before="480" w:after="480" w:line="360" w:lineRule="auto"/>
        <w:rPr>
          <w:color w:val="222222"/>
          <w:sz w:val="24"/>
          <w:szCs w:val="24"/>
        </w:rPr>
      </w:pPr>
      <w:r>
        <w:rPr>
          <w:noProof/>
          <w:color w:val="222222"/>
          <w:sz w:val="24"/>
          <w:szCs w:val="24"/>
        </w:rPr>
        <w:drawing>
          <wp:inline distT="114300" distB="114300" distL="114300" distR="114300" wp14:anchorId="75CB8FBD" wp14:editId="1D562F03">
            <wp:extent cx="5873695" cy="4285490"/>
            <wp:effectExtent l="38100" t="38100" r="38100" b="38100"/>
            <wp:docPr id="2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7"/>
                    <a:srcRect/>
                    <a:stretch>
                      <a:fillRect/>
                    </a:stretch>
                  </pic:blipFill>
                  <pic:spPr>
                    <a:xfrm>
                      <a:off x="0" y="0"/>
                      <a:ext cx="5873695" cy="4285490"/>
                    </a:xfrm>
                    <a:prstGeom prst="rect">
                      <a:avLst/>
                    </a:prstGeom>
                    <a:ln w="38100">
                      <a:solidFill>
                        <a:srgbClr val="000000"/>
                      </a:solidFill>
                      <a:prstDash val="solid"/>
                    </a:ln>
                  </pic:spPr>
                </pic:pic>
              </a:graphicData>
            </a:graphic>
          </wp:inline>
        </w:drawing>
      </w:r>
    </w:p>
    <w:p w14:paraId="5BD69938" w14:textId="77777777" w:rsidR="007B3880" w:rsidRDefault="00451D22">
      <w:pPr>
        <w:pStyle w:val="Heading1"/>
        <w:keepNext w:val="0"/>
        <w:keepLines w:val="0"/>
        <w:spacing w:before="280"/>
        <w:rPr>
          <w:b/>
          <w:sz w:val="34"/>
          <w:szCs w:val="34"/>
        </w:rPr>
      </w:pPr>
      <w:bookmarkStart w:id="90" w:name="_heading=h.7lfik7f588ik" w:colFirst="0" w:colLast="0"/>
      <w:bookmarkEnd w:id="90"/>
      <w:r>
        <w:lastRenderedPageBreak/>
        <w:t xml:space="preserve">(3.2). </w:t>
      </w:r>
      <w:r>
        <w:rPr>
          <w:b/>
          <w:sz w:val="34"/>
          <w:szCs w:val="34"/>
        </w:rPr>
        <w:t xml:space="preserve">Importance of Understanding Climate Change </w:t>
      </w:r>
    </w:p>
    <w:p w14:paraId="52C0E5C4" w14:textId="77777777" w:rsidR="007B3880" w:rsidRDefault="00451D22">
      <w:pPr>
        <w:pStyle w:val="Heading2"/>
        <w:keepNext w:val="0"/>
        <w:keepLines w:val="0"/>
        <w:spacing w:after="80"/>
        <w:rPr>
          <w:sz w:val="24"/>
          <w:szCs w:val="24"/>
        </w:rPr>
      </w:pPr>
      <w:bookmarkStart w:id="91" w:name="_heading=h.9gdglxnpbvnk" w:colFirst="0" w:colLast="0"/>
      <w:bookmarkEnd w:id="91"/>
      <w:r>
        <w:rPr>
          <w:sz w:val="24"/>
          <w:szCs w:val="24"/>
        </w:rPr>
        <w:t>Understanding climate change is critical because it influences every aspect of life on Earth—from natural ecosystems to human societies, economies, and health.</w:t>
      </w:r>
    </w:p>
    <w:p w14:paraId="4D3B63AC" w14:textId="77777777" w:rsidR="007B3880" w:rsidRDefault="00451D22">
      <w:pPr>
        <w:pStyle w:val="Heading3"/>
        <w:keepNext w:val="0"/>
        <w:keepLines w:val="0"/>
        <w:spacing w:before="280"/>
        <w:rPr>
          <w:b/>
          <w:color w:val="000000"/>
          <w:sz w:val="26"/>
          <w:szCs w:val="26"/>
        </w:rPr>
      </w:pPr>
      <w:bookmarkStart w:id="92" w:name="_heading=h.wefjj1zhsiy2" w:colFirst="0" w:colLast="0"/>
      <w:bookmarkEnd w:id="92"/>
      <w:r>
        <w:rPr>
          <w:b/>
          <w:color w:val="000000"/>
          <w:sz w:val="26"/>
          <w:szCs w:val="26"/>
        </w:rPr>
        <w:t>(a). Environmental Impact</w:t>
      </w:r>
    </w:p>
    <w:p w14:paraId="7A6BA4A8" w14:textId="77777777" w:rsidR="007B3880" w:rsidRDefault="00451D22">
      <w:pPr>
        <w:spacing w:before="240" w:after="240"/>
        <w:rPr>
          <w:sz w:val="24"/>
          <w:szCs w:val="24"/>
        </w:rPr>
      </w:pPr>
      <w:r>
        <w:rPr>
          <w:b/>
          <w:sz w:val="24"/>
          <w:szCs w:val="24"/>
        </w:rPr>
        <w:t>•   Melting Ice Caps &amp; Glaciers:</w:t>
      </w:r>
      <w:r>
        <w:rPr>
          <w:sz w:val="24"/>
          <w:szCs w:val="24"/>
        </w:rPr>
        <w:t xml:space="preserve"> </w:t>
      </w:r>
    </w:p>
    <w:p w14:paraId="0E98C5CF" w14:textId="77777777" w:rsidR="007B3880" w:rsidRDefault="00451D22">
      <w:pPr>
        <w:spacing w:before="240" w:after="240"/>
        <w:rPr>
          <w:sz w:val="24"/>
          <w:szCs w:val="24"/>
        </w:rPr>
      </w:pPr>
      <w:r>
        <w:rPr>
          <w:sz w:val="24"/>
          <w:szCs w:val="24"/>
        </w:rPr>
        <w:t xml:space="preserve">As global temperatures rise, glaciers and polar ice sheets are melting at alarming rates. This contributes to </w:t>
      </w:r>
      <w:r>
        <w:rPr>
          <w:b/>
          <w:sz w:val="24"/>
          <w:szCs w:val="24"/>
        </w:rPr>
        <w:t>sea level rise</w:t>
      </w:r>
      <w:r>
        <w:rPr>
          <w:sz w:val="24"/>
          <w:szCs w:val="24"/>
        </w:rPr>
        <w:t>, threatening low-lying coastal areas with floods and erosion.</w:t>
      </w:r>
    </w:p>
    <w:p w14:paraId="15E94495" w14:textId="77777777" w:rsidR="007B3880" w:rsidRDefault="00451D22">
      <w:pPr>
        <w:spacing w:before="240" w:after="240"/>
        <w:rPr>
          <w:sz w:val="24"/>
          <w:szCs w:val="24"/>
        </w:rPr>
      </w:pPr>
      <w:r>
        <w:rPr>
          <w:b/>
          <w:sz w:val="24"/>
          <w:szCs w:val="24"/>
        </w:rPr>
        <w:t>•  Extreme Weather Events:</w:t>
      </w:r>
      <w:r>
        <w:rPr>
          <w:sz w:val="24"/>
          <w:szCs w:val="24"/>
        </w:rPr>
        <w:t xml:space="preserve"> </w:t>
      </w:r>
    </w:p>
    <w:p w14:paraId="30F8CC51" w14:textId="77777777" w:rsidR="007B3880" w:rsidRDefault="00451D22">
      <w:pPr>
        <w:spacing w:before="240" w:after="240"/>
        <w:rPr>
          <w:sz w:val="24"/>
          <w:szCs w:val="24"/>
        </w:rPr>
      </w:pPr>
      <w:r>
        <w:rPr>
          <w:sz w:val="24"/>
          <w:szCs w:val="24"/>
        </w:rPr>
        <w:t>Warmer air holds more moisture, intensifying storms like hurricanes and typhoons. Droughts, wildfires, floods, and heatwaves are becoming more frequent and destructive.</w:t>
      </w:r>
    </w:p>
    <w:p w14:paraId="53C2FE24" w14:textId="77777777" w:rsidR="007B3880" w:rsidRDefault="00451D22">
      <w:pPr>
        <w:spacing w:before="240" w:after="240"/>
        <w:rPr>
          <w:b/>
          <w:sz w:val="24"/>
          <w:szCs w:val="24"/>
        </w:rPr>
      </w:pPr>
      <w:r>
        <w:rPr>
          <w:b/>
          <w:sz w:val="24"/>
          <w:szCs w:val="24"/>
        </w:rPr>
        <w:t>•  Ocean Warming &amp; Acidification:</w:t>
      </w:r>
    </w:p>
    <w:p w14:paraId="7A9C8630" w14:textId="77777777" w:rsidR="007B3880" w:rsidRDefault="00451D22">
      <w:pPr>
        <w:spacing w:before="240" w:after="240"/>
        <w:rPr>
          <w:sz w:val="24"/>
          <w:szCs w:val="24"/>
        </w:rPr>
      </w:pPr>
      <w:r>
        <w:rPr>
          <w:sz w:val="24"/>
          <w:szCs w:val="24"/>
        </w:rPr>
        <w:t xml:space="preserve"> Oceans absorb most of the heat and a large portion of CO₂. This leads to coral bleaching and disrupts marine life.</w:t>
      </w:r>
    </w:p>
    <w:p w14:paraId="61D4DAD8" w14:textId="77777777" w:rsidR="007B3880" w:rsidRDefault="00451D22">
      <w:pPr>
        <w:pStyle w:val="Heading3"/>
        <w:keepNext w:val="0"/>
        <w:keepLines w:val="0"/>
        <w:spacing w:before="280"/>
        <w:rPr>
          <w:b/>
          <w:color w:val="000000"/>
          <w:sz w:val="26"/>
          <w:szCs w:val="26"/>
        </w:rPr>
      </w:pPr>
      <w:bookmarkStart w:id="93" w:name="_heading=h.wprr5ab1hfmd" w:colFirst="0" w:colLast="0"/>
      <w:bookmarkEnd w:id="93"/>
      <w:r>
        <w:rPr>
          <w:b/>
          <w:color w:val="000000"/>
          <w:sz w:val="26"/>
          <w:szCs w:val="26"/>
        </w:rPr>
        <w:t>(b). Biodiversity Loss</w:t>
      </w:r>
    </w:p>
    <w:p w14:paraId="3DDC709A" w14:textId="77777777" w:rsidR="007B3880" w:rsidRDefault="00451D22">
      <w:pPr>
        <w:spacing w:before="240" w:after="240"/>
        <w:rPr>
          <w:sz w:val="24"/>
          <w:szCs w:val="24"/>
        </w:rPr>
      </w:pPr>
      <w:r>
        <w:rPr>
          <w:b/>
          <w:sz w:val="24"/>
          <w:szCs w:val="24"/>
        </w:rPr>
        <w:t>•  Habitat Disruption:</w:t>
      </w:r>
      <w:r>
        <w:rPr>
          <w:sz w:val="24"/>
          <w:szCs w:val="24"/>
        </w:rPr>
        <w:t xml:space="preserve"> </w:t>
      </w:r>
    </w:p>
    <w:p w14:paraId="4CD89F82" w14:textId="77777777" w:rsidR="007B3880" w:rsidRDefault="00451D22">
      <w:pPr>
        <w:spacing w:before="240" w:after="240"/>
        <w:rPr>
          <w:sz w:val="24"/>
          <w:szCs w:val="24"/>
        </w:rPr>
      </w:pPr>
      <w:r>
        <w:rPr>
          <w:sz w:val="24"/>
          <w:szCs w:val="24"/>
        </w:rPr>
        <w:t>Climate shifts force species to migrate, adapt, or face extinction. Some species, especially those in fragile ecosystems like the Arctic or tropical rainforests, cannot survive rapid changes.</w:t>
      </w:r>
    </w:p>
    <w:p w14:paraId="2D6C16B8" w14:textId="77777777" w:rsidR="007B3880" w:rsidRDefault="00451D22">
      <w:pPr>
        <w:spacing w:before="240" w:after="240"/>
        <w:rPr>
          <w:sz w:val="24"/>
          <w:szCs w:val="24"/>
        </w:rPr>
      </w:pPr>
      <w:r>
        <w:rPr>
          <w:b/>
          <w:sz w:val="24"/>
          <w:szCs w:val="24"/>
        </w:rPr>
        <w:t>•   Ecosystem Collapse:</w:t>
      </w:r>
      <w:r>
        <w:rPr>
          <w:sz w:val="24"/>
          <w:szCs w:val="24"/>
        </w:rPr>
        <w:t xml:space="preserve"> </w:t>
      </w:r>
    </w:p>
    <w:p w14:paraId="26B0582D" w14:textId="77777777" w:rsidR="007B3880" w:rsidRDefault="00451D22">
      <w:pPr>
        <w:spacing w:before="240" w:after="240"/>
        <w:rPr>
          <w:sz w:val="24"/>
          <w:szCs w:val="24"/>
        </w:rPr>
      </w:pPr>
      <w:r>
        <w:rPr>
          <w:sz w:val="24"/>
          <w:szCs w:val="24"/>
        </w:rPr>
        <w:t>When key species (like pollinators or predators) disappear, entire ecosystems can become unbalanced, affecting food chains and natural services like water purification and soil fertility.</w:t>
      </w:r>
    </w:p>
    <w:p w14:paraId="56338D30" w14:textId="77777777" w:rsidR="007B3880" w:rsidRDefault="00451D22">
      <w:pPr>
        <w:pStyle w:val="Heading3"/>
        <w:keepNext w:val="0"/>
        <w:keepLines w:val="0"/>
        <w:spacing w:before="280"/>
        <w:rPr>
          <w:b/>
          <w:color w:val="000000"/>
          <w:sz w:val="26"/>
          <w:szCs w:val="26"/>
        </w:rPr>
      </w:pPr>
      <w:bookmarkStart w:id="94" w:name="_heading=h.m3tfqzxhf9hv" w:colFirst="0" w:colLast="0"/>
      <w:bookmarkEnd w:id="94"/>
      <w:r>
        <w:rPr>
          <w:b/>
          <w:color w:val="000000"/>
          <w:sz w:val="26"/>
          <w:szCs w:val="26"/>
        </w:rPr>
        <w:t>(C). Human Health</w:t>
      </w:r>
    </w:p>
    <w:p w14:paraId="12BC5849" w14:textId="77777777" w:rsidR="007B3880" w:rsidRDefault="00451D22">
      <w:pPr>
        <w:spacing w:before="240" w:after="240"/>
        <w:rPr>
          <w:sz w:val="24"/>
          <w:szCs w:val="24"/>
        </w:rPr>
      </w:pPr>
      <w:r>
        <w:rPr>
          <w:b/>
          <w:sz w:val="24"/>
          <w:szCs w:val="24"/>
        </w:rPr>
        <w:t xml:space="preserve">•  Disease </w:t>
      </w:r>
      <w:r>
        <w:rPr>
          <w:b/>
          <w:sz w:val="24"/>
          <w:szCs w:val="24"/>
        </w:rPr>
        <w:t>Spread:</w:t>
      </w:r>
      <w:r>
        <w:rPr>
          <w:sz w:val="24"/>
          <w:szCs w:val="24"/>
        </w:rPr>
        <w:t xml:space="preserve"> </w:t>
      </w:r>
    </w:p>
    <w:p w14:paraId="5E93A6EF" w14:textId="77777777" w:rsidR="007B3880" w:rsidRDefault="00451D22">
      <w:pPr>
        <w:spacing w:before="240" w:after="240"/>
        <w:rPr>
          <w:sz w:val="24"/>
          <w:szCs w:val="24"/>
        </w:rPr>
      </w:pPr>
      <w:r>
        <w:rPr>
          <w:sz w:val="24"/>
          <w:szCs w:val="24"/>
        </w:rPr>
        <w:lastRenderedPageBreak/>
        <w:t>Warmer climates allow disease-carrying organisms like mosquitoes to thrive in new regions, spreading illnesses such as malaria, dengue, and Zika virus.</w:t>
      </w:r>
    </w:p>
    <w:p w14:paraId="6178046D" w14:textId="77777777" w:rsidR="007B3880" w:rsidRDefault="00451D22">
      <w:pPr>
        <w:spacing w:before="240" w:after="240"/>
        <w:rPr>
          <w:b/>
          <w:sz w:val="24"/>
          <w:szCs w:val="24"/>
        </w:rPr>
      </w:pPr>
      <w:r>
        <w:rPr>
          <w:b/>
          <w:sz w:val="24"/>
          <w:szCs w:val="24"/>
        </w:rPr>
        <w:t>•  Heat-Related Illnesses:</w:t>
      </w:r>
    </w:p>
    <w:p w14:paraId="544EAF20" w14:textId="77777777" w:rsidR="007B3880" w:rsidRDefault="00451D22">
      <w:pPr>
        <w:spacing w:before="240" w:after="240"/>
        <w:rPr>
          <w:sz w:val="24"/>
          <w:szCs w:val="24"/>
        </w:rPr>
      </w:pPr>
      <w:r>
        <w:rPr>
          <w:sz w:val="24"/>
          <w:szCs w:val="24"/>
        </w:rPr>
        <w:t xml:space="preserve"> Heatwaves increase cases of dehydration, heatstroke, and cardiovascular stress—especially among the elderly and children.</w:t>
      </w:r>
    </w:p>
    <w:p w14:paraId="69A13D2F" w14:textId="77777777" w:rsidR="007B3880" w:rsidRDefault="00451D22">
      <w:pPr>
        <w:spacing w:before="240" w:after="240"/>
        <w:rPr>
          <w:sz w:val="24"/>
          <w:szCs w:val="24"/>
        </w:rPr>
      </w:pPr>
      <w:r>
        <w:rPr>
          <w:b/>
          <w:sz w:val="24"/>
          <w:szCs w:val="24"/>
        </w:rPr>
        <w:t>•  Air Quality Deterioration:</w:t>
      </w:r>
      <w:r>
        <w:rPr>
          <w:sz w:val="24"/>
          <w:szCs w:val="24"/>
        </w:rPr>
        <w:t xml:space="preserve"> </w:t>
      </w:r>
    </w:p>
    <w:p w14:paraId="69B516C1" w14:textId="77777777" w:rsidR="007B3880" w:rsidRDefault="00451D22">
      <w:pPr>
        <w:spacing w:before="240" w:after="240"/>
        <w:rPr>
          <w:sz w:val="24"/>
          <w:szCs w:val="24"/>
        </w:rPr>
      </w:pPr>
      <w:r>
        <w:rPr>
          <w:sz w:val="24"/>
          <w:szCs w:val="24"/>
        </w:rPr>
        <w:t>Higher temperatures lead to the formation of ground-level ozone and worsen pollution, triggering respiratory diseases like asthma.</w:t>
      </w:r>
    </w:p>
    <w:p w14:paraId="6336CC6B" w14:textId="77777777" w:rsidR="007B3880" w:rsidRDefault="00451D22">
      <w:pPr>
        <w:pStyle w:val="Heading3"/>
        <w:keepNext w:val="0"/>
        <w:keepLines w:val="0"/>
        <w:spacing w:before="280"/>
        <w:rPr>
          <w:b/>
          <w:color w:val="000000"/>
          <w:sz w:val="26"/>
          <w:szCs w:val="26"/>
        </w:rPr>
      </w:pPr>
      <w:bookmarkStart w:id="95" w:name="_heading=h.pj5z422q2jo4" w:colFirst="0" w:colLast="0"/>
      <w:bookmarkEnd w:id="95"/>
      <w:r>
        <w:rPr>
          <w:b/>
          <w:color w:val="000000"/>
          <w:sz w:val="26"/>
          <w:szCs w:val="26"/>
        </w:rPr>
        <w:t>(d). Economic Consequences</w:t>
      </w:r>
    </w:p>
    <w:p w14:paraId="484D0AB3" w14:textId="77777777" w:rsidR="007B3880" w:rsidRDefault="00451D22">
      <w:pPr>
        <w:spacing w:before="240" w:after="240"/>
        <w:rPr>
          <w:b/>
          <w:sz w:val="24"/>
          <w:szCs w:val="24"/>
        </w:rPr>
      </w:pPr>
      <w:r>
        <w:rPr>
          <w:b/>
          <w:sz w:val="24"/>
          <w:szCs w:val="24"/>
        </w:rPr>
        <w:t>•  Agricultural Losses:</w:t>
      </w:r>
    </w:p>
    <w:p w14:paraId="4EA04919" w14:textId="77777777" w:rsidR="007B3880" w:rsidRDefault="00451D22">
      <w:pPr>
        <w:spacing w:before="240" w:after="240"/>
        <w:rPr>
          <w:sz w:val="24"/>
          <w:szCs w:val="24"/>
        </w:rPr>
      </w:pPr>
      <w:r>
        <w:rPr>
          <w:sz w:val="24"/>
          <w:szCs w:val="24"/>
        </w:rPr>
        <w:t xml:space="preserve"> Crops are sensitive to temperature, rainfall, and soil quality. Droughts or floods can destroy harvests, raising food prices and triggering shortages.</w:t>
      </w:r>
    </w:p>
    <w:p w14:paraId="76211646" w14:textId="77777777" w:rsidR="007B3880" w:rsidRDefault="00451D22">
      <w:pPr>
        <w:spacing w:before="240" w:after="240"/>
        <w:rPr>
          <w:sz w:val="24"/>
          <w:szCs w:val="24"/>
        </w:rPr>
      </w:pPr>
      <w:r>
        <w:rPr>
          <w:b/>
          <w:sz w:val="24"/>
          <w:szCs w:val="24"/>
        </w:rPr>
        <w:t>•  Infrastructure Damage:</w:t>
      </w:r>
      <w:r>
        <w:rPr>
          <w:sz w:val="24"/>
          <w:szCs w:val="24"/>
        </w:rPr>
        <w:t xml:space="preserve"> </w:t>
      </w:r>
    </w:p>
    <w:p w14:paraId="6E608598" w14:textId="77777777" w:rsidR="007B3880" w:rsidRDefault="00451D22">
      <w:pPr>
        <w:spacing w:before="240" w:after="240"/>
        <w:rPr>
          <w:sz w:val="24"/>
          <w:szCs w:val="24"/>
        </w:rPr>
      </w:pPr>
      <w:r>
        <w:rPr>
          <w:sz w:val="24"/>
          <w:szCs w:val="24"/>
        </w:rPr>
        <w:t>Extreme weather damages roads, bridges, power lines, and buildings. Recovery and adaptation require massive financial investments.</w:t>
      </w:r>
    </w:p>
    <w:p w14:paraId="07F21654" w14:textId="77777777" w:rsidR="007B3880" w:rsidRDefault="00451D22">
      <w:pPr>
        <w:spacing w:before="240" w:after="240"/>
        <w:rPr>
          <w:sz w:val="24"/>
          <w:szCs w:val="24"/>
        </w:rPr>
      </w:pPr>
      <w:r>
        <w:rPr>
          <w:b/>
          <w:sz w:val="24"/>
          <w:szCs w:val="24"/>
        </w:rPr>
        <w:t>•  Livelihood Disruption:</w:t>
      </w:r>
      <w:r>
        <w:rPr>
          <w:sz w:val="24"/>
          <w:szCs w:val="24"/>
        </w:rPr>
        <w:t xml:space="preserve"> </w:t>
      </w:r>
    </w:p>
    <w:p w14:paraId="6D4F3C9A" w14:textId="77777777" w:rsidR="007B3880" w:rsidRDefault="00451D22">
      <w:pPr>
        <w:spacing w:before="240" w:after="240"/>
        <w:rPr>
          <w:sz w:val="24"/>
          <w:szCs w:val="24"/>
        </w:rPr>
      </w:pPr>
      <w:r>
        <w:rPr>
          <w:sz w:val="24"/>
          <w:szCs w:val="24"/>
        </w:rPr>
        <w:t>Climate change affects sectors like farming, fishing, and tourism, leading to job losses, migration, and increased poverty in vulnerable areas.</w:t>
      </w:r>
    </w:p>
    <w:p w14:paraId="13D4C09B" w14:textId="77777777" w:rsidR="007B3880" w:rsidRDefault="00451D22">
      <w:pPr>
        <w:pStyle w:val="Heading3"/>
        <w:keepNext w:val="0"/>
        <w:keepLines w:val="0"/>
        <w:spacing w:before="280"/>
        <w:rPr>
          <w:b/>
          <w:color w:val="000000"/>
          <w:sz w:val="26"/>
          <w:szCs w:val="26"/>
        </w:rPr>
      </w:pPr>
      <w:bookmarkStart w:id="96" w:name="_heading=h.b1feetq0ai7p" w:colFirst="0" w:colLast="0"/>
      <w:bookmarkEnd w:id="96"/>
      <w:r>
        <w:rPr>
          <w:b/>
          <w:color w:val="000000"/>
          <w:sz w:val="26"/>
          <w:szCs w:val="26"/>
        </w:rPr>
        <w:t>(e). Water and Food Security</w:t>
      </w:r>
    </w:p>
    <w:p w14:paraId="63EDBA12" w14:textId="77777777" w:rsidR="007B3880" w:rsidRDefault="00451D22">
      <w:pPr>
        <w:spacing w:before="240" w:after="240"/>
        <w:rPr>
          <w:sz w:val="24"/>
          <w:szCs w:val="24"/>
        </w:rPr>
      </w:pPr>
      <w:r>
        <w:rPr>
          <w:b/>
          <w:sz w:val="24"/>
          <w:szCs w:val="24"/>
        </w:rPr>
        <w:t>•  Water Scarcity:</w:t>
      </w:r>
      <w:r>
        <w:rPr>
          <w:sz w:val="24"/>
          <w:szCs w:val="24"/>
        </w:rPr>
        <w:t xml:space="preserve"> </w:t>
      </w:r>
    </w:p>
    <w:p w14:paraId="3208347C" w14:textId="77777777" w:rsidR="007B3880" w:rsidRDefault="00451D22">
      <w:pPr>
        <w:spacing w:before="240" w:after="240"/>
        <w:rPr>
          <w:sz w:val="24"/>
          <w:szCs w:val="24"/>
        </w:rPr>
      </w:pPr>
      <w:r>
        <w:rPr>
          <w:sz w:val="24"/>
          <w:szCs w:val="24"/>
        </w:rPr>
        <w:t>Changes in rainfall and glacier melt patterns reduce the availability of freshwater, especially in arid regions or where rivers depend on mountain ice.</w:t>
      </w:r>
    </w:p>
    <w:p w14:paraId="7FD23AC1" w14:textId="77777777" w:rsidR="007B3880" w:rsidRDefault="00451D22">
      <w:pPr>
        <w:spacing w:before="240" w:after="240"/>
        <w:rPr>
          <w:sz w:val="24"/>
          <w:szCs w:val="24"/>
        </w:rPr>
      </w:pPr>
      <w:r>
        <w:rPr>
          <w:b/>
          <w:sz w:val="24"/>
          <w:szCs w:val="24"/>
        </w:rPr>
        <w:t>•  Food Production Risk:</w:t>
      </w:r>
      <w:r>
        <w:rPr>
          <w:sz w:val="24"/>
          <w:szCs w:val="24"/>
        </w:rPr>
        <w:t xml:space="preserve"> </w:t>
      </w:r>
    </w:p>
    <w:p w14:paraId="3F2509C8" w14:textId="77777777" w:rsidR="007B3880" w:rsidRDefault="00451D22">
      <w:pPr>
        <w:spacing w:before="240" w:after="240"/>
        <w:rPr>
          <w:sz w:val="24"/>
          <w:szCs w:val="24"/>
        </w:rPr>
      </w:pPr>
      <w:r>
        <w:rPr>
          <w:sz w:val="24"/>
          <w:szCs w:val="24"/>
        </w:rPr>
        <w:t>Unpredictable growing seasons, loss of fertile land, and new pests and diseases impact food availability and nutrition.</w:t>
      </w:r>
    </w:p>
    <w:p w14:paraId="0AF50750" w14:textId="77777777" w:rsidR="007B3880" w:rsidRDefault="00451D22">
      <w:pPr>
        <w:spacing w:before="240" w:after="240"/>
        <w:rPr>
          <w:sz w:val="24"/>
          <w:szCs w:val="24"/>
        </w:rPr>
      </w:pPr>
      <w:r>
        <w:rPr>
          <w:b/>
          <w:sz w:val="24"/>
          <w:szCs w:val="24"/>
        </w:rPr>
        <w:t>•   Global Hunger Threat:</w:t>
      </w:r>
      <w:r>
        <w:rPr>
          <w:sz w:val="24"/>
          <w:szCs w:val="24"/>
        </w:rPr>
        <w:t xml:space="preserve"> </w:t>
      </w:r>
    </w:p>
    <w:p w14:paraId="752650BD" w14:textId="77777777" w:rsidR="007B3880" w:rsidRDefault="00451D22">
      <w:pPr>
        <w:spacing w:before="240" w:after="240"/>
        <w:rPr>
          <w:sz w:val="24"/>
          <w:szCs w:val="24"/>
        </w:rPr>
      </w:pPr>
      <w:r>
        <w:rPr>
          <w:sz w:val="24"/>
          <w:szCs w:val="24"/>
        </w:rPr>
        <w:lastRenderedPageBreak/>
        <w:t>According to the UN, climate change could push millions into food insecurity, especially in low-income countries.</w:t>
      </w:r>
    </w:p>
    <w:p w14:paraId="59F46A34" w14:textId="77777777" w:rsidR="007B3880" w:rsidRDefault="00451D22">
      <w:pPr>
        <w:pStyle w:val="Heading3"/>
        <w:keepNext w:val="0"/>
        <w:keepLines w:val="0"/>
        <w:spacing w:before="280" w:line="240" w:lineRule="auto"/>
        <w:rPr>
          <w:b/>
          <w:color w:val="000000"/>
          <w:sz w:val="26"/>
          <w:szCs w:val="26"/>
        </w:rPr>
      </w:pPr>
      <w:bookmarkStart w:id="97" w:name="_heading=h.azzez0aap4kd" w:colFirst="0" w:colLast="0"/>
      <w:bookmarkEnd w:id="97"/>
      <w:r>
        <w:rPr>
          <w:b/>
          <w:color w:val="000000"/>
          <w:sz w:val="26"/>
          <w:szCs w:val="26"/>
        </w:rPr>
        <w:t>(f). Global Policy and Sustainability</w:t>
      </w:r>
    </w:p>
    <w:p w14:paraId="109B3D5C" w14:textId="77777777" w:rsidR="007B3880" w:rsidRDefault="00451D22">
      <w:pPr>
        <w:spacing w:before="240" w:after="240"/>
        <w:rPr>
          <w:sz w:val="24"/>
          <w:szCs w:val="24"/>
        </w:rPr>
      </w:pPr>
      <w:r>
        <w:rPr>
          <w:b/>
          <w:sz w:val="24"/>
          <w:szCs w:val="24"/>
        </w:rPr>
        <w:t xml:space="preserve">•  </w:t>
      </w:r>
      <w:r>
        <w:rPr>
          <w:b/>
          <w:sz w:val="24"/>
          <w:szCs w:val="24"/>
        </w:rPr>
        <w:t>International Cooperation:</w:t>
      </w:r>
      <w:r>
        <w:rPr>
          <w:sz w:val="24"/>
          <w:szCs w:val="24"/>
        </w:rPr>
        <w:t xml:space="preserve"> </w:t>
      </w:r>
    </w:p>
    <w:p w14:paraId="2E8DBE8D" w14:textId="77777777" w:rsidR="007B3880" w:rsidRDefault="00451D22">
      <w:pPr>
        <w:spacing w:before="240" w:after="240"/>
        <w:rPr>
          <w:sz w:val="24"/>
          <w:szCs w:val="24"/>
        </w:rPr>
      </w:pPr>
      <w:r>
        <w:rPr>
          <w:sz w:val="24"/>
          <w:szCs w:val="24"/>
        </w:rPr>
        <w:t xml:space="preserve">Climate change knows no borders. Agreements like the </w:t>
      </w:r>
      <w:r>
        <w:rPr>
          <w:b/>
          <w:sz w:val="24"/>
          <w:szCs w:val="24"/>
        </w:rPr>
        <w:t>Paris Agreement</w:t>
      </w:r>
      <w:r>
        <w:rPr>
          <w:sz w:val="24"/>
          <w:szCs w:val="24"/>
        </w:rPr>
        <w:t xml:space="preserve"> bring nations together to limit global warming to below 2°C.</w:t>
      </w:r>
    </w:p>
    <w:p w14:paraId="0ED3EFAF" w14:textId="77777777" w:rsidR="007B3880" w:rsidRDefault="00451D22">
      <w:pPr>
        <w:spacing w:before="240" w:after="240"/>
        <w:rPr>
          <w:sz w:val="24"/>
          <w:szCs w:val="24"/>
        </w:rPr>
      </w:pPr>
      <w:r>
        <w:rPr>
          <w:b/>
          <w:sz w:val="24"/>
          <w:szCs w:val="24"/>
        </w:rPr>
        <w:t>•  Energy Transition:</w:t>
      </w:r>
      <w:r>
        <w:rPr>
          <w:sz w:val="24"/>
          <w:szCs w:val="24"/>
        </w:rPr>
        <w:t xml:space="preserve"> </w:t>
      </w:r>
    </w:p>
    <w:p w14:paraId="739EB27C" w14:textId="77777777" w:rsidR="007B3880" w:rsidRDefault="00451D22">
      <w:pPr>
        <w:spacing w:before="240" w:after="240"/>
        <w:rPr>
          <w:sz w:val="24"/>
          <w:szCs w:val="24"/>
        </w:rPr>
      </w:pPr>
      <w:r>
        <w:rPr>
          <w:sz w:val="24"/>
          <w:szCs w:val="24"/>
        </w:rPr>
        <w:t xml:space="preserve">Shifting from fossil fuels to </w:t>
      </w:r>
      <w:r>
        <w:rPr>
          <w:b/>
          <w:sz w:val="24"/>
          <w:szCs w:val="24"/>
        </w:rPr>
        <w:t>renewable energy</w:t>
      </w:r>
      <w:r>
        <w:rPr>
          <w:sz w:val="24"/>
          <w:szCs w:val="24"/>
        </w:rPr>
        <w:t xml:space="preserve"> (solar, wind, hydro, etc.) is key to reducing emissions.</w:t>
      </w:r>
    </w:p>
    <w:p w14:paraId="2A323BCE" w14:textId="77777777" w:rsidR="007B3880" w:rsidRDefault="00451D22">
      <w:pPr>
        <w:spacing w:before="240" w:after="240"/>
        <w:rPr>
          <w:b/>
          <w:sz w:val="24"/>
          <w:szCs w:val="24"/>
        </w:rPr>
      </w:pPr>
      <w:r>
        <w:rPr>
          <w:b/>
          <w:sz w:val="24"/>
          <w:szCs w:val="24"/>
        </w:rPr>
        <w:t xml:space="preserve"> •   Sustainable Practices:</w:t>
      </w:r>
    </w:p>
    <w:p w14:paraId="642D11F2" w14:textId="77777777" w:rsidR="007B3880" w:rsidRDefault="00451D22">
      <w:pPr>
        <w:spacing w:before="240" w:after="240"/>
        <w:rPr>
          <w:sz w:val="24"/>
          <w:szCs w:val="24"/>
        </w:rPr>
      </w:pPr>
      <w:r>
        <w:rPr>
          <w:sz w:val="24"/>
          <w:szCs w:val="24"/>
        </w:rPr>
        <w:t xml:space="preserve"> Urban planning, green infrastructure, sustainable farming, and conservation efforts help societies adapt and thrive in changing conditions.</w:t>
      </w:r>
    </w:p>
    <w:p w14:paraId="30164F06" w14:textId="77777777" w:rsidR="007B3880" w:rsidRDefault="00451D22">
      <w:pPr>
        <w:pStyle w:val="Heading1"/>
        <w:spacing w:line="240" w:lineRule="auto"/>
      </w:pPr>
      <w:bookmarkStart w:id="98" w:name="_heading=h.kz52s1qk4bk0" w:colFirst="0" w:colLast="0"/>
      <w:bookmarkEnd w:id="98"/>
      <w:r>
        <w:t>(3.3). Scientific evidence and global trend :</w:t>
      </w:r>
    </w:p>
    <w:p w14:paraId="62E27869" w14:textId="77777777" w:rsidR="007B3880" w:rsidRDefault="00451D22">
      <w:pPr>
        <w:rPr>
          <w:sz w:val="24"/>
          <w:szCs w:val="24"/>
        </w:rPr>
      </w:pPr>
      <w:r>
        <w:rPr>
          <w:sz w:val="24"/>
          <w:szCs w:val="24"/>
        </w:rPr>
        <w:t>Scientific evidence clearly shows that Climate change, mainly caused by human activities like burning fossil fuels, is heating the planet. As a result, ice caps and glaciers are melting, and sea levels are rising. Evidence includes higher global temperatures, shrinking ice sheets, and faster sea level rise.</w:t>
      </w:r>
    </w:p>
    <w:p w14:paraId="25324F2E" w14:textId="77777777" w:rsidR="007B3880" w:rsidRDefault="00451D22">
      <w:pPr>
        <w:pStyle w:val="Heading2"/>
      </w:pPr>
      <w:bookmarkStart w:id="99" w:name="_heading=h.1dw9iqbkmwbl" w:colFirst="0" w:colLast="0"/>
      <w:bookmarkEnd w:id="99"/>
      <w:r>
        <w:t>(a). Melting Ice caps :</w:t>
      </w:r>
    </w:p>
    <w:p w14:paraId="161454EE" w14:textId="77777777" w:rsidR="007B3880" w:rsidRDefault="00451D22">
      <w:pPr>
        <w:pStyle w:val="Heading3"/>
        <w:spacing w:line="360" w:lineRule="auto"/>
      </w:pPr>
      <w:bookmarkStart w:id="100" w:name="_heading=h.8fq612fa1vw" w:colFirst="0" w:colLast="0"/>
      <w:bookmarkEnd w:id="100"/>
      <w:r>
        <w:t>Greenland and Antarctica:</w:t>
      </w:r>
    </w:p>
    <w:p w14:paraId="250AF14D" w14:textId="77777777" w:rsidR="007B3880" w:rsidRDefault="00451D22">
      <w:pPr>
        <w:rPr>
          <w:sz w:val="24"/>
          <w:szCs w:val="24"/>
        </w:rPr>
      </w:pPr>
      <w:r>
        <w:rPr>
          <w:sz w:val="24"/>
          <w:szCs w:val="24"/>
        </w:rPr>
        <w:t>Since 1992, both have steadily lost ice, driving sea level rise. Greenland sheds ~175 billion metric tons/year; Antarctica loses over 90 billion.</w:t>
      </w:r>
    </w:p>
    <w:p w14:paraId="2FD7CB59" w14:textId="77777777" w:rsidR="007B3880" w:rsidRDefault="00451D22">
      <w:pPr>
        <w:pStyle w:val="Heading3"/>
        <w:spacing w:line="360" w:lineRule="auto"/>
      </w:pPr>
      <w:bookmarkStart w:id="101" w:name="_heading=h.kw8jlmsi30op" w:colFirst="0" w:colLast="0"/>
      <w:bookmarkEnd w:id="101"/>
      <w:r>
        <w:t>Glaciers Worldwide:</w:t>
      </w:r>
    </w:p>
    <w:p w14:paraId="04A0EDE7" w14:textId="77777777" w:rsidR="007B3880" w:rsidRDefault="00451D22">
      <w:pPr>
        <w:rPr>
          <w:sz w:val="24"/>
          <w:szCs w:val="24"/>
        </w:rPr>
      </w:pPr>
      <w:r>
        <w:rPr>
          <w:sz w:val="24"/>
          <w:szCs w:val="24"/>
        </w:rPr>
        <w:t>Glaciers are retreating globally—from the Alps and Himalayas to the Andes, Rockies, Alaska, and Africa.</w:t>
      </w:r>
    </w:p>
    <w:p w14:paraId="2CD35EDB" w14:textId="77777777" w:rsidR="007B3880" w:rsidRDefault="00451D22">
      <w:pPr>
        <w:pStyle w:val="Heading3"/>
        <w:spacing w:line="360" w:lineRule="auto"/>
      </w:pPr>
      <w:bookmarkStart w:id="102" w:name="_heading=h.7l9kmaxbkjn" w:colFirst="0" w:colLast="0"/>
      <w:bookmarkEnd w:id="102"/>
      <w:r>
        <w:t>Arctic Sea Ice:</w:t>
      </w:r>
    </w:p>
    <w:p w14:paraId="43EACA48" w14:textId="77777777" w:rsidR="007B3880" w:rsidRDefault="00451D22">
      <w:pPr>
        <w:rPr>
          <w:sz w:val="24"/>
          <w:szCs w:val="24"/>
        </w:rPr>
      </w:pPr>
      <w:r>
        <w:rPr>
          <w:sz w:val="24"/>
          <w:szCs w:val="24"/>
        </w:rPr>
        <w:t>Arctic sea ice is shrinking rapidly, declining by over 10% per decade.</w:t>
      </w:r>
    </w:p>
    <w:p w14:paraId="215EF404" w14:textId="77777777" w:rsidR="007B3880" w:rsidRDefault="00451D22">
      <w:pPr>
        <w:pStyle w:val="Heading2"/>
        <w:rPr>
          <w:sz w:val="24"/>
          <w:szCs w:val="24"/>
        </w:rPr>
      </w:pPr>
      <w:bookmarkStart w:id="103" w:name="_heading=h.t6nlmrnms19h" w:colFirst="0" w:colLast="0"/>
      <w:bookmarkEnd w:id="103"/>
      <w:r>
        <w:lastRenderedPageBreak/>
        <w:t>(b). Rising Sea Levels:</w:t>
      </w:r>
    </w:p>
    <w:p w14:paraId="52C3F859" w14:textId="77777777" w:rsidR="007B3880" w:rsidRDefault="00451D22">
      <w:pPr>
        <w:rPr>
          <w:sz w:val="24"/>
          <w:szCs w:val="24"/>
        </w:rPr>
      </w:pPr>
      <w:r>
        <w:rPr>
          <w:sz w:val="24"/>
          <w:szCs w:val="24"/>
        </w:rPr>
        <w:t>•  Sea levels have gone up by about 8–9 inches (21–24 cm) since the year 1880.</w:t>
      </w:r>
    </w:p>
    <w:p w14:paraId="431B3F54" w14:textId="77777777" w:rsidR="007B3880" w:rsidRDefault="00451D22">
      <w:pPr>
        <w:rPr>
          <w:sz w:val="24"/>
          <w:szCs w:val="24"/>
        </w:rPr>
      </w:pPr>
      <w:r>
        <w:rPr>
          <w:sz w:val="24"/>
          <w:szCs w:val="24"/>
        </w:rPr>
        <w:t>•  This rise is mostly due to melting ice and warmer oceans expanding.</w:t>
      </w:r>
    </w:p>
    <w:p w14:paraId="075960EC" w14:textId="77777777" w:rsidR="007B3880" w:rsidRDefault="00451D22">
      <w:pPr>
        <w:rPr>
          <w:sz w:val="24"/>
          <w:szCs w:val="24"/>
        </w:rPr>
      </w:pPr>
      <w:r>
        <w:rPr>
          <w:sz w:val="24"/>
          <w:szCs w:val="24"/>
        </w:rPr>
        <w:t>•  The speed of sea level rise has increased sharply in the last 20 years.</w:t>
      </w:r>
    </w:p>
    <w:p w14:paraId="0AE7E453" w14:textId="77777777" w:rsidR="007B3880" w:rsidRDefault="00451D22">
      <w:pPr>
        <w:rPr>
          <w:sz w:val="24"/>
          <w:szCs w:val="24"/>
        </w:rPr>
      </w:pPr>
      <w:r>
        <w:rPr>
          <w:sz w:val="24"/>
          <w:szCs w:val="24"/>
        </w:rPr>
        <w:t>•  By the year 2100, sea levels could go up:</w:t>
      </w:r>
    </w:p>
    <w:p w14:paraId="7D2F0C88" w14:textId="77777777" w:rsidR="007B3880" w:rsidRDefault="00451D22">
      <w:pPr>
        <w:spacing w:line="360" w:lineRule="auto"/>
        <w:rPr>
          <w:sz w:val="24"/>
          <w:szCs w:val="24"/>
        </w:rPr>
      </w:pPr>
      <w:r>
        <w:rPr>
          <w:sz w:val="24"/>
          <w:szCs w:val="24"/>
        </w:rPr>
        <w:t>At least 1 foot (0.3 meters)</w:t>
      </w:r>
    </w:p>
    <w:p w14:paraId="1100A915" w14:textId="77777777" w:rsidR="007B3880" w:rsidRDefault="00451D22">
      <w:pPr>
        <w:rPr>
          <w:sz w:val="24"/>
          <w:szCs w:val="24"/>
        </w:rPr>
      </w:pPr>
      <w:r>
        <w:rPr>
          <w:sz w:val="24"/>
          <w:szCs w:val="24"/>
        </w:rPr>
        <w:t>Possibly as much as 6.6 feet (2 meters), depending on how much greenhouse gases we release.</w:t>
      </w:r>
    </w:p>
    <w:p w14:paraId="61633EDA" w14:textId="77777777" w:rsidR="007B3880" w:rsidRDefault="007B3880">
      <w:pPr>
        <w:spacing w:line="360" w:lineRule="auto"/>
        <w:rPr>
          <w:sz w:val="24"/>
          <w:szCs w:val="24"/>
        </w:rPr>
      </w:pPr>
    </w:p>
    <w:p w14:paraId="376F2230" w14:textId="77777777" w:rsidR="007B3880" w:rsidRDefault="00451D22">
      <w:pPr>
        <w:spacing w:line="360" w:lineRule="auto"/>
        <w:jc w:val="center"/>
      </w:pPr>
      <w:r>
        <w:rPr>
          <w:noProof/>
          <w:sz w:val="24"/>
          <w:szCs w:val="24"/>
        </w:rPr>
        <w:drawing>
          <wp:inline distT="114300" distB="114300" distL="114300" distR="114300" wp14:anchorId="0E56488E" wp14:editId="1F2A277C">
            <wp:extent cx="6198664" cy="4229100"/>
            <wp:effectExtent l="50800" t="50800" r="50800" b="5080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6198664" cy="4229100"/>
                    </a:xfrm>
                    <a:prstGeom prst="rect">
                      <a:avLst/>
                    </a:prstGeom>
                    <a:ln w="50800">
                      <a:solidFill>
                        <a:srgbClr val="000000"/>
                      </a:solidFill>
                      <a:prstDash val="solid"/>
                    </a:ln>
                  </pic:spPr>
                </pic:pic>
              </a:graphicData>
            </a:graphic>
          </wp:inline>
        </w:drawing>
      </w:r>
      <w:r>
        <w:t xml:space="preserve">     ( Global sea level rise )</w:t>
      </w:r>
    </w:p>
    <w:p w14:paraId="3D7F61FB" w14:textId="77777777" w:rsidR="007B3880" w:rsidRDefault="00451D22">
      <w:pPr>
        <w:pStyle w:val="Heading1"/>
        <w:spacing w:line="240" w:lineRule="auto"/>
      </w:pPr>
      <w:bookmarkStart w:id="104" w:name="_heading=h.t3p1f4doyh4f" w:colFirst="0" w:colLast="0"/>
      <w:bookmarkEnd w:id="104"/>
      <w:r>
        <w:lastRenderedPageBreak/>
        <w:t>(3.4).Scientific Proof from Trusted Organizations:</w:t>
      </w:r>
    </w:p>
    <w:p w14:paraId="5ADEAC27" w14:textId="77777777" w:rsidR="007B3880" w:rsidRDefault="00451D22">
      <w:pPr>
        <w:pStyle w:val="Heading2"/>
        <w:spacing w:line="360" w:lineRule="auto"/>
      </w:pPr>
      <w:bookmarkStart w:id="105" w:name="_heading=h.l5wu176pb06g" w:colFirst="0" w:colLast="0"/>
      <w:bookmarkEnd w:id="105"/>
      <w:r>
        <w:t>NASA:</w:t>
      </w:r>
    </w:p>
    <w:p w14:paraId="2B7F496F" w14:textId="77777777" w:rsidR="007B3880" w:rsidRDefault="00451D22">
      <w:pPr>
        <w:rPr>
          <w:sz w:val="24"/>
          <w:szCs w:val="24"/>
        </w:rPr>
      </w:pPr>
      <w:r>
        <w:rPr>
          <w:sz w:val="24"/>
          <w:szCs w:val="24"/>
        </w:rPr>
        <w:t>Satellite data and other tools from NASA clearly show the Earth is warming, with ice melting and sea levels going up.</w:t>
      </w:r>
    </w:p>
    <w:p w14:paraId="4D30E511" w14:textId="77777777" w:rsidR="007B3880" w:rsidRDefault="00451D22">
      <w:pPr>
        <w:pStyle w:val="Heading3"/>
      </w:pPr>
      <w:bookmarkStart w:id="106" w:name="_heading=h.y44coxx9xk6d" w:colFirst="0" w:colLast="0"/>
      <w:bookmarkEnd w:id="106"/>
      <w:r>
        <w:t>NOAA:</w:t>
      </w:r>
    </w:p>
    <w:p w14:paraId="67D08A6D" w14:textId="77777777" w:rsidR="007B3880" w:rsidRDefault="00451D22">
      <w:pPr>
        <w:rPr>
          <w:sz w:val="24"/>
          <w:szCs w:val="24"/>
        </w:rPr>
      </w:pPr>
      <w:r>
        <w:rPr>
          <w:sz w:val="24"/>
          <w:szCs w:val="24"/>
        </w:rPr>
        <w:t>NOAA reports confirm climate change effects like higher global temperatures, melting glaciers, and rising seas</w:t>
      </w:r>
    </w:p>
    <w:p w14:paraId="465B5BDA" w14:textId="77777777" w:rsidR="007B3880" w:rsidRDefault="007B3880">
      <w:pPr>
        <w:spacing w:line="360" w:lineRule="auto"/>
        <w:rPr>
          <w:sz w:val="24"/>
          <w:szCs w:val="24"/>
        </w:rPr>
      </w:pPr>
    </w:p>
    <w:p w14:paraId="39DF9562" w14:textId="77777777" w:rsidR="007B3880" w:rsidRDefault="00451D22">
      <w:pPr>
        <w:rPr>
          <w:sz w:val="36"/>
          <w:szCs w:val="36"/>
        </w:rPr>
      </w:pPr>
      <w:r>
        <w:rPr>
          <w:sz w:val="36"/>
          <w:szCs w:val="36"/>
        </w:rPr>
        <w:t xml:space="preserve"> Effects on Ecosystems and Human Communities</w:t>
      </w:r>
    </w:p>
    <w:p w14:paraId="5172AC9D" w14:textId="77777777" w:rsidR="007B3880" w:rsidRDefault="00451D22">
      <w:pPr>
        <w:rPr>
          <w:sz w:val="24"/>
          <w:szCs w:val="24"/>
        </w:rPr>
      </w:pPr>
      <w:r>
        <w:rPr>
          <w:sz w:val="24"/>
          <w:szCs w:val="24"/>
        </w:rPr>
        <w:t>•  Higher sea levels put coastal towns, natural habitats, and buildings at risk.</w:t>
      </w:r>
    </w:p>
    <w:p w14:paraId="3754DEF9" w14:textId="77777777" w:rsidR="007B3880" w:rsidRDefault="00451D22">
      <w:pPr>
        <w:rPr>
          <w:sz w:val="24"/>
          <w:szCs w:val="24"/>
        </w:rPr>
      </w:pPr>
      <w:r>
        <w:rPr>
          <w:sz w:val="24"/>
          <w:szCs w:val="24"/>
        </w:rPr>
        <w:t xml:space="preserve">• Melting </w:t>
      </w:r>
      <w:r>
        <w:rPr>
          <w:sz w:val="24"/>
          <w:szCs w:val="24"/>
        </w:rPr>
        <w:t>glaciers affect freshwater supplies and local ecosystems.</w:t>
      </w:r>
    </w:p>
    <w:p w14:paraId="4DFACB6D" w14:textId="77777777" w:rsidR="007B3880" w:rsidRDefault="00451D22">
      <w:pPr>
        <w:rPr>
          <w:sz w:val="24"/>
          <w:szCs w:val="24"/>
        </w:rPr>
      </w:pPr>
      <w:r>
        <w:rPr>
          <w:sz w:val="24"/>
          <w:szCs w:val="24"/>
        </w:rPr>
        <w:t xml:space="preserve"> • Shifts in temperature and rainfall are changing where plants and animals live and when they grow, migrate, or reproduce.</w:t>
      </w:r>
    </w:p>
    <w:p w14:paraId="295AEDB0" w14:textId="77777777" w:rsidR="007B3880" w:rsidRDefault="00451D22">
      <w:pPr>
        <w:pStyle w:val="Heading1"/>
      </w:pPr>
      <w:bookmarkStart w:id="107" w:name="_heading=h.6og9x3k1v4nu" w:colFirst="0" w:colLast="0"/>
      <w:bookmarkEnd w:id="107"/>
      <w:r>
        <w:t xml:space="preserve">(3.5). Causes of climate change </w:t>
      </w:r>
    </w:p>
    <w:p w14:paraId="205D51A8" w14:textId="77777777" w:rsidR="007B3880" w:rsidRDefault="00451D22">
      <w:pPr>
        <w:pStyle w:val="Heading2"/>
      </w:pPr>
      <w:bookmarkStart w:id="108" w:name="_heading=h.4a25gbvzc8bo" w:colFirst="0" w:colLast="0"/>
      <w:bookmarkEnd w:id="108"/>
      <w:r>
        <w:t>(A). Natural Causes of Climate Change:</w:t>
      </w:r>
    </w:p>
    <w:p w14:paraId="37124FE8" w14:textId="77777777" w:rsidR="007B3880" w:rsidRDefault="00451D22">
      <w:pPr>
        <w:pStyle w:val="Heading2"/>
        <w:spacing w:line="360" w:lineRule="auto"/>
      </w:pPr>
      <w:bookmarkStart w:id="109" w:name="_heading=h.gxbyy4iqljh" w:colFirst="0" w:colLast="0"/>
      <w:bookmarkEnd w:id="109"/>
      <w:r>
        <w:t xml:space="preserve">  1.  Solar Variation: </w:t>
      </w:r>
    </w:p>
    <w:p w14:paraId="549041C2" w14:textId="77777777" w:rsidR="007B3880" w:rsidRDefault="00451D22">
      <w:pPr>
        <w:rPr>
          <w:sz w:val="24"/>
          <w:szCs w:val="24"/>
        </w:rPr>
      </w:pPr>
      <w:r>
        <w:rPr>
          <w:sz w:val="24"/>
          <w:szCs w:val="24"/>
        </w:rPr>
        <w:t xml:space="preserve">The amount of solar energy reaching Earth varies over time. Changes in sunspot activity can influence global temperatures </w:t>
      </w:r>
    </w:p>
    <w:p w14:paraId="3D379E72" w14:textId="77777777" w:rsidR="007B3880" w:rsidRDefault="00451D22">
      <w:pPr>
        <w:pStyle w:val="Heading2"/>
        <w:spacing w:line="360" w:lineRule="auto"/>
      </w:pPr>
      <w:bookmarkStart w:id="110" w:name="_heading=h.wwgxnrvz7z31" w:colFirst="0" w:colLast="0"/>
      <w:bookmarkEnd w:id="110"/>
      <w:r>
        <w:t xml:space="preserve"> 2. Volcanic Activity:</w:t>
      </w:r>
    </w:p>
    <w:p w14:paraId="19C655A1" w14:textId="77777777" w:rsidR="007B3880" w:rsidRDefault="00451D22">
      <w:pPr>
        <w:rPr>
          <w:sz w:val="24"/>
          <w:szCs w:val="24"/>
        </w:rPr>
      </w:pPr>
      <w:r>
        <w:rPr>
          <w:sz w:val="24"/>
          <w:szCs w:val="24"/>
        </w:rPr>
        <w:t xml:space="preserve"> Large volcanic eruptions release ash and gases like sulfur dioxide into the atmosphere, reflecting sunlight and temporarily cooling the planet.</w:t>
      </w:r>
    </w:p>
    <w:p w14:paraId="68CFCFA3" w14:textId="77777777" w:rsidR="007B3880" w:rsidRDefault="00451D22">
      <w:pPr>
        <w:pStyle w:val="Heading2"/>
        <w:spacing w:line="360" w:lineRule="auto"/>
      </w:pPr>
      <w:bookmarkStart w:id="111" w:name="_heading=h.wkpr79713pya" w:colFirst="0" w:colLast="0"/>
      <w:bookmarkEnd w:id="111"/>
      <w:r>
        <w:t xml:space="preserve">3. Orbital Changes: </w:t>
      </w:r>
    </w:p>
    <w:p w14:paraId="075D8B5E" w14:textId="77777777" w:rsidR="007B3880" w:rsidRDefault="00451D22">
      <w:pPr>
        <w:rPr>
          <w:sz w:val="24"/>
          <w:szCs w:val="24"/>
        </w:rPr>
      </w:pPr>
      <w:r>
        <w:rPr>
          <w:sz w:val="24"/>
          <w:szCs w:val="24"/>
        </w:rPr>
        <w:t>The Earth's orbit and tilt (Milankovitch cycles) shift over thousands of years, altering the distribution of solar energy and triggering ice ages and warm periods.</w:t>
      </w:r>
    </w:p>
    <w:p w14:paraId="2AB83EE3" w14:textId="77777777" w:rsidR="007B3880" w:rsidRDefault="00451D22">
      <w:pPr>
        <w:pStyle w:val="Heading2"/>
        <w:rPr>
          <w:sz w:val="24"/>
          <w:szCs w:val="24"/>
        </w:rPr>
      </w:pPr>
      <w:bookmarkStart w:id="112" w:name="_heading=h.mdan50fhh2bp" w:colFirst="0" w:colLast="0"/>
      <w:bookmarkEnd w:id="112"/>
      <w:r>
        <w:lastRenderedPageBreak/>
        <w:t>4. Ocean Currents</w:t>
      </w:r>
      <w:r>
        <w:rPr>
          <w:sz w:val="24"/>
          <w:szCs w:val="24"/>
        </w:rPr>
        <w:t>.                   Ocean circulation patterns can influence global weather and climate patterns temporarily.</w:t>
      </w:r>
    </w:p>
    <w:p w14:paraId="7951449B" w14:textId="77777777" w:rsidR="007B3880" w:rsidRDefault="00451D22">
      <w:pPr>
        <w:pStyle w:val="Heading1"/>
      </w:pPr>
      <w:bookmarkStart w:id="113" w:name="_heading=h.40tnz51p2txn" w:colFirst="0" w:colLast="0"/>
      <w:bookmarkEnd w:id="113"/>
      <w:r>
        <w:t>(B). Human-Induced Causes:</w:t>
      </w:r>
    </w:p>
    <w:p w14:paraId="3DC1ECB7" w14:textId="77777777" w:rsidR="007B3880" w:rsidRDefault="00451D22">
      <w:pPr>
        <w:pStyle w:val="Heading2"/>
        <w:spacing w:line="360" w:lineRule="auto"/>
      </w:pPr>
      <w:bookmarkStart w:id="114" w:name="_heading=h.f43qe5o96yvh" w:colFirst="0" w:colLast="0"/>
      <w:bookmarkEnd w:id="114"/>
      <w:r>
        <w:t xml:space="preserve">1. Greenhouse Gas Emissions: </w:t>
      </w:r>
    </w:p>
    <w:p w14:paraId="53A2EC71" w14:textId="77777777" w:rsidR="007B3880" w:rsidRDefault="00451D22">
      <w:pPr>
        <w:rPr>
          <w:sz w:val="24"/>
          <w:szCs w:val="24"/>
        </w:rPr>
      </w:pPr>
      <w:r>
        <w:rPr>
          <w:sz w:val="24"/>
          <w:szCs w:val="24"/>
        </w:rPr>
        <w:t>Burning fossil fuels like coal, oil, and gas releases carbon dioxide (CO₂) and other greenhouse gases, trapping heat in the atmosphere.</w:t>
      </w:r>
    </w:p>
    <w:p w14:paraId="2C557B3A" w14:textId="77777777" w:rsidR="007B3880" w:rsidRDefault="00451D22">
      <w:pPr>
        <w:pStyle w:val="Heading2"/>
        <w:spacing w:line="360" w:lineRule="auto"/>
      </w:pPr>
      <w:bookmarkStart w:id="115" w:name="_heading=h.df3fp2phk7nm" w:colFirst="0" w:colLast="0"/>
      <w:bookmarkEnd w:id="115"/>
      <w:r>
        <w:t>2. Deforestation:</w:t>
      </w:r>
    </w:p>
    <w:p w14:paraId="6665212E" w14:textId="77777777" w:rsidR="007B3880" w:rsidRDefault="00451D22">
      <w:pPr>
        <w:rPr>
          <w:sz w:val="24"/>
          <w:szCs w:val="24"/>
        </w:rPr>
      </w:pPr>
      <w:r>
        <w:rPr>
          <w:sz w:val="24"/>
          <w:szCs w:val="24"/>
        </w:rPr>
        <w:t xml:space="preserve"> Trees absorb CO₂, so cutting them down reduces the planet’s ability to regulate CO₂ levels.</w:t>
      </w:r>
    </w:p>
    <w:p w14:paraId="50B6DBFE" w14:textId="77777777" w:rsidR="007B3880" w:rsidRDefault="00451D22">
      <w:pPr>
        <w:rPr>
          <w:sz w:val="24"/>
          <w:szCs w:val="24"/>
        </w:rPr>
      </w:pPr>
      <w:r>
        <w:rPr>
          <w:sz w:val="24"/>
          <w:szCs w:val="24"/>
        </w:rPr>
        <w:t>Also releases stored carbon from trees into the atmosphere.</w:t>
      </w:r>
    </w:p>
    <w:p w14:paraId="122289E6" w14:textId="77777777" w:rsidR="007B3880" w:rsidRDefault="00451D22">
      <w:pPr>
        <w:pStyle w:val="Heading2"/>
        <w:rPr>
          <w:sz w:val="24"/>
          <w:szCs w:val="24"/>
        </w:rPr>
      </w:pPr>
      <w:bookmarkStart w:id="116" w:name="_heading=h.fw8md3fab5bl" w:colFirst="0" w:colLast="0"/>
      <w:bookmarkEnd w:id="116"/>
      <w:r>
        <w:rPr>
          <w:sz w:val="36"/>
          <w:szCs w:val="36"/>
        </w:rPr>
        <w:t>3. Industrialization &amp; Agriculture:</w:t>
      </w:r>
      <w:r>
        <w:rPr>
          <w:sz w:val="24"/>
          <w:szCs w:val="24"/>
        </w:rPr>
        <w:t xml:space="preserve"> </w:t>
      </w:r>
    </w:p>
    <w:p w14:paraId="5211023D" w14:textId="77777777" w:rsidR="007B3880" w:rsidRDefault="00451D22">
      <w:pPr>
        <w:rPr>
          <w:sz w:val="24"/>
          <w:szCs w:val="24"/>
        </w:rPr>
      </w:pPr>
      <w:r>
        <w:rPr>
          <w:sz w:val="24"/>
          <w:szCs w:val="24"/>
        </w:rPr>
        <w:t xml:space="preserve">Factories, transport, and large-scale agriculture release methane, nitrous oxide, and other heat-trapping gases. Manufacturing, mining, and cement production release various greenhouse </w:t>
      </w:r>
      <w:proofErr w:type="spellStart"/>
      <w:r>
        <w:rPr>
          <w:sz w:val="24"/>
          <w:szCs w:val="24"/>
        </w:rPr>
        <w:t>gases.Industrial</w:t>
      </w:r>
      <w:proofErr w:type="spellEnd"/>
      <w:r>
        <w:rPr>
          <w:sz w:val="24"/>
          <w:szCs w:val="24"/>
        </w:rPr>
        <w:t xml:space="preserve"> processes often involve chemical reactions that emit heat-trapping gases.</w:t>
      </w:r>
    </w:p>
    <w:p w14:paraId="718FB526" w14:textId="77777777" w:rsidR="007B3880" w:rsidRDefault="00451D22">
      <w:pPr>
        <w:rPr>
          <w:sz w:val="24"/>
          <w:szCs w:val="24"/>
        </w:rPr>
      </w:pPr>
      <w:r>
        <w:rPr>
          <w:sz w:val="24"/>
          <w:szCs w:val="24"/>
        </w:rPr>
        <w:t>These human activities have significantly enhanced the greenhouse effect, leading to global warming, which is a major driver of broader climate change.</w:t>
      </w:r>
    </w:p>
    <w:p w14:paraId="31256E96" w14:textId="77777777" w:rsidR="007B3880" w:rsidRDefault="00451D22">
      <w:pPr>
        <w:pStyle w:val="Heading2"/>
        <w:spacing w:line="360" w:lineRule="auto"/>
        <w:rPr>
          <w:sz w:val="24"/>
          <w:szCs w:val="24"/>
        </w:rPr>
      </w:pPr>
      <w:bookmarkStart w:id="117" w:name="_heading=h.smjs8kgypnz9" w:colFirst="0" w:colLast="0"/>
      <w:bookmarkEnd w:id="117"/>
      <w:r>
        <w:t xml:space="preserve"> 4. Agriculture</w:t>
      </w:r>
    </w:p>
    <w:p w14:paraId="04104D08" w14:textId="77777777" w:rsidR="007B3880" w:rsidRDefault="00451D22">
      <w:pPr>
        <w:rPr>
          <w:sz w:val="24"/>
          <w:szCs w:val="24"/>
        </w:rPr>
      </w:pPr>
      <w:r>
        <w:rPr>
          <w:sz w:val="24"/>
          <w:szCs w:val="24"/>
        </w:rPr>
        <w:t>Produces methane (from livestock digestion) and nitrous oxide (from fertilizers).</w:t>
      </w:r>
    </w:p>
    <w:p w14:paraId="0067EBE6" w14:textId="77777777" w:rsidR="007B3880" w:rsidRDefault="00451D22">
      <w:pPr>
        <w:rPr>
          <w:sz w:val="24"/>
          <w:szCs w:val="24"/>
        </w:rPr>
      </w:pPr>
      <w:r>
        <w:rPr>
          <w:sz w:val="24"/>
          <w:szCs w:val="24"/>
        </w:rPr>
        <w:t>Paddy fields also emit significant methane.</w:t>
      </w:r>
    </w:p>
    <w:p w14:paraId="2DD18EAD" w14:textId="77777777" w:rsidR="007B3880" w:rsidRDefault="00451D22">
      <w:pPr>
        <w:pStyle w:val="Heading2"/>
        <w:spacing w:line="360" w:lineRule="auto"/>
        <w:rPr>
          <w:sz w:val="24"/>
          <w:szCs w:val="24"/>
        </w:rPr>
      </w:pPr>
      <w:bookmarkStart w:id="118" w:name="_heading=h.s3jbg9t8jnp5" w:colFirst="0" w:colLast="0"/>
      <w:bookmarkEnd w:id="118"/>
      <w:r>
        <w:t>5. Waste Management</w:t>
      </w:r>
    </w:p>
    <w:p w14:paraId="5B5B5E8F" w14:textId="77777777" w:rsidR="007B3880" w:rsidRDefault="00451D22">
      <w:pPr>
        <w:rPr>
          <w:sz w:val="24"/>
          <w:szCs w:val="24"/>
        </w:rPr>
      </w:pPr>
      <w:r>
        <w:rPr>
          <w:sz w:val="24"/>
          <w:szCs w:val="24"/>
        </w:rPr>
        <w:t>Decomposing organic waste in landfills emits methane.</w:t>
      </w:r>
    </w:p>
    <w:p w14:paraId="5B4788C3" w14:textId="77777777" w:rsidR="007B3880" w:rsidRDefault="00451D22">
      <w:pPr>
        <w:rPr>
          <w:sz w:val="24"/>
          <w:szCs w:val="24"/>
        </w:rPr>
      </w:pPr>
      <w:r>
        <w:rPr>
          <w:sz w:val="24"/>
          <w:szCs w:val="24"/>
        </w:rPr>
        <w:t>Poor waste treatment systems in urban areas contribute to emissions.</w:t>
      </w:r>
    </w:p>
    <w:p w14:paraId="6256817F" w14:textId="77777777" w:rsidR="007B3880" w:rsidRDefault="007B3880">
      <w:pPr>
        <w:rPr>
          <w:sz w:val="24"/>
          <w:szCs w:val="24"/>
        </w:rPr>
      </w:pPr>
    </w:p>
    <w:p w14:paraId="2BB2CB1E" w14:textId="77777777" w:rsidR="007B3880" w:rsidRDefault="00451D22">
      <w:pPr>
        <w:spacing w:line="360" w:lineRule="auto"/>
        <w:jc w:val="center"/>
        <w:rPr>
          <w:sz w:val="24"/>
          <w:szCs w:val="24"/>
        </w:rPr>
      </w:pPr>
      <w:r>
        <w:rPr>
          <w:noProof/>
          <w:sz w:val="24"/>
          <w:szCs w:val="24"/>
        </w:rPr>
        <w:lastRenderedPageBreak/>
        <w:drawing>
          <wp:inline distT="114300" distB="114300" distL="114300" distR="114300" wp14:anchorId="2F3986DB" wp14:editId="4CF74BFC">
            <wp:extent cx="5013521" cy="3882930"/>
            <wp:effectExtent l="0" t="0" r="0" b="0"/>
            <wp:docPr id="1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9"/>
                    <a:srcRect/>
                    <a:stretch>
                      <a:fillRect/>
                    </a:stretch>
                  </pic:blipFill>
                  <pic:spPr>
                    <a:xfrm>
                      <a:off x="0" y="0"/>
                      <a:ext cx="5013521" cy="3882930"/>
                    </a:xfrm>
                    <a:prstGeom prst="rect">
                      <a:avLst/>
                    </a:prstGeom>
                    <a:ln/>
                  </pic:spPr>
                </pic:pic>
              </a:graphicData>
            </a:graphic>
          </wp:inline>
        </w:drawing>
      </w:r>
    </w:p>
    <w:p w14:paraId="0526F98C" w14:textId="77777777" w:rsidR="007B3880" w:rsidRDefault="00451D22">
      <w:pPr>
        <w:pStyle w:val="Heading1"/>
      </w:pPr>
      <w:bookmarkStart w:id="119" w:name="_heading=h.xg6ihcxq0jdp" w:colFirst="0" w:colLast="0"/>
      <w:bookmarkEnd w:id="119"/>
      <w:r>
        <w:t xml:space="preserve">(3.6). Climate </w:t>
      </w:r>
      <w:proofErr w:type="spellStart"/>
      <w:r>
        <w:t>change:A</w:t>
      </w:r>
      <w:proofErr w:type="spellEnd"/>
      <w:r>
        <w:t xml:space="preserve"> global challenge</w:t>
      </w:r>
    </w:p>
    <w:p w14:paraId="43401373" w14:textId="77777777" w:rsidR="007B3880" w:rsidRDefault="00451D22">
      <w:pPr>
        <w:pStyle w:val="Heading2"/>
      </w:pPr>
      <w:bookmarkStart w:id="120" w:name="_heading=h.mmjeoupvz9s7" w:colFirst="0" w:colLast="0"/>
      <w:bookmarkEnd w:id="120"/>
      <w:r>
        <w:t>(A).Green House Gases</w:t>
      </w:r>
    </w:p>
    <w:p w14:paraId="0C370756" w14:textId="77777777" w:rsidR="007B3880" w:rsidRDefault="00451D22">
      <w:pPr>
        <w:pStyle w:val="Heading1"/>
        <w:rPr>
          <w:sz w:val="24"/>
          <w:szCs w:val="24"/>
        </w:rPr>
      </w:pPr>
      <w:bookmarkStart w:id="121" w:name="_heading=h.4h9tuh7bbuj7" w:colFirst="0" w:colLast="0"/>
      <w:bookmarkEnd w:id="121"/>
      <w:r>
        <w:rPr>
          <w:sz w:val="24"/>
          <w:szCs w:val="24"/>
        </w:rPr>
        <w:t xml:space="preserve">Some gases found naturally in the atmosphere—like carbon dioxide (CO₂) and water vapor (H₂O)—trap heat and create a greenhouse effect.                                                </w:t>
      </w:r>
    </w:p>
    <w:p w14:paraId="36211894" w14:textId="77777777" w:rsidR="007B3880" w:rsidRDefault="00451D22">
      <w:pPr>
        <w:pStyle w:val="Heading1"/>
        <w:rPr>
          <w:sz w:val="24"/>
          <w:szCs w:val="24"/>
        </w:rPr>
      </w:pPr>
      <w:bookmarkStart w:id="122" w:name="_heading=h.i3aewp9ekj2k" w:colFirst="0" w:colLast="0"/>
      <w:bookmarkEnd w:id="122"/>
      <w:r>
        <w:rPr>
          <w:sz w:val="24"/>
          <w:szCs w:val="24"/>
        </w:rPr>
        <w:t xml:space="preserve">Human activities, especially burning fossil fuels such as oil, coal, and natural gas, are increasing CO₂ levels in the air.        Today’s CO₂ concentration is the highest in the last 650,000 years.                 </w:t>
      </w:r>
    </w:p>
    <w:p w14:paraId="2EB8B14B" w14:textId="77777777" w:rsidR="007B3880" w:rsidRDefault="00451D22">
      <w:pPr>
        <w:pStyle w:val="Heading1"/>
        <w:rPr>
          <w:sz w:val="24"/>
          <w:szCs w:val="24"/>
        </w:rPr>
      </w:pPr>
      <w:bookmarkStart w:id="123" w:name="_heading=h.xn1aydqxokve" w:colFirst="0" w:colLast="0"/>
      <w:bookmarkEnd w:id="123"/>
      <w:r>
        <w:rPr>
          <w:sz w:val="24"/>
          <w:szCs w:val="24"/>
        </w:rPr>
        <w:t>According to the Fourth Assessment Report by the Intergovernmental Panel on Climate Change (IPCC) “most of the rise in global temperatures since the mid-20th century is very likely caused by the increase in human-produced greenhouse gases”.</w:t>
      </w:r>
    </w:p>
    <w:p w14:paraId="7E7667AE" w14:textId="77777777" w:rsidR="007B3880" w:rsidRDefault="00451D22">
      <w:pPr>
        <w:rPr>
          <w:sz w:val="24"/>
          <w:szCs w:val="24"/>
        </w:rPr>
      </w:pPr>
      <w:r>
        <w:rPr>
          <w:sz w:val="24"/>
          <w:szCs w:val="24"/>
        </w:rPr>
        <w:t xml:space="preserve">Carbon pollution caused by human activities is the main reason for climate change. As a result, temperatures are rising, ice is melting, and sea levels are </w:t>
      </w:r>
      <w:proofErr w:type="spellStart"/>
      <w:r>
        <w:rPr>
          <w:sz w:val="24"/>
          <w:szCs w:val="24"/>
        </w:rPr>
        <w:t>increasing.This</w:t>
      </w:r>
      <w:proofErr w:type="spellEnd"/>
      <w:r>
        <w:rPr>
          <w:sz w:val="24"/>
          <w:szCs w:val="24"/>
        </w:rPr>
        <w:t xml:space="preserve"> extra heat is also changing rainfall and wind patterns.</w:t>
      </w:r>
    </w:p>
    <w:p w14:paraId="1F746B75" w14:textId="77777777" w:rsidR="007B3880" w:rsidRDefault="007B3880">
      <w:pPr>
        <w:rPr>
          <w:sz w:val="24"/>
          <w:szCs w:val="24"/>
        </w:rPr>
      </w:pPr>
    </w:p>
    <w:p w14:paraId="504B3B0C" w14:textId="77777777" w:rsidR="007B3880" w:rsidRDefault="00451D22">
      <w:pPr>
        <w:rPr>
          <w:sz w:val="24"/>
          <w:szCs w:val="24"/>
        </w:rPr>
      </w:pPr>
      <w:r>
        <w:rPr>
          <w:sz w:val="24"/>
          <w:szCs w:val="24"/>
        </w:rPr>
        <w:t xml:space="preserve">Another effect is the acidification of oceans, as they absorb large amounts of </w:t>
      </w:r>
      <w:proofErr w:type="spellStart"/>
      <w:r>
        <w:rPr>
          <w:sz w:val="24"/>
          <w:szCs w:val="24"/>
        </w:rPr>
        <w:t>CO₂.When</w:t>
      </w:r>
      <w:proofErr w:type="spellEnd"/>
      <w:r>
        <w:rPr>
          <w:sz w:val="24"/>
          <w:szCs w:val="24"/>
        </w:rPr>
        <w:t xml:space="preserve"> CO₂ dissolves in water, it forms acid, which is harming marine life.</w:t>
      </w:r>
    </w:p>
    <w:p w14:paraId="71252980" w14:textId="77777777" w:rsidR="007B3880" w:rsidRDefault="00451D22">
      <w:pPr>
        <w:rPr>
          <w:sz w:val="24"/>
          <w:szCs w:val="24"/>
        </w:rPr>
      </w:pPr>
      <w:r>
        <w:rPr>
          <w:sz w:val="24"/>
          <w:szCs w:val="24"/>
        </w:rPr>
        <w:t>Scientists believe that if pollution is reduced, we can avoid major future threats.</w:t>
      </w:r>
    </w:p>
    <w:p w14:paraId="39B61427" w14:textId="77777777" w:rsidR="007B3880" w:rsidRDefault="00451D22">
      <w:pPr>
        <w:pStyle w:val="Heading2"/>
      </w:pPr>
      <w:bookmarkStart w:id="124" w:name="_heading=h.kg56rvquvil" w:colFirst="0" w:colLast="0"/>
      <w:bookmarkEnd w:id="124"/>
      <w:r>
        <w:t xml:space="preserve"> (</w:t>
      </w:r>
      <w:proofErr w:type="spellStart"/>
      <w:r>
        <w:t>i</w:t>
      </w:r>
      <w:proofErr w:type="spellEnd"/>
      <w:r>
        <w:t>). Main Greenhouse Gases</w:t>
      </w:r>
    </w:p>
    <w:p w14:paraId="192FF15D" w14:textId="77777777" w:rsidR="007B3880" w:rsidRDefault="00451D22">
      <w:pPr>
        <w:rPr>
          <w:sz w:val="24"/>
          <w:szCs w:val="24"/>
        </w:rPr>
      </w:pPr>
      <w:r>
        <w:rPr>
          <w:sz w:val="24"/>
          <w:szCs w:val="24"/>
        </w:rPr>
        <w:t>The gases in Earth's atmosphere that are most responsible for climate change are called greenhouse gases. The main ones are:</w:t>
      </w:r>
    </w:p>
    <w:p w14:paraId="5F4B446A" w14:textId="77777777" w:rsidR="007B3880" w:rsidRDefault="00451D22">
      <w:pPr>
        <w:spacing w:line="360" w:lineRule="auto"/>
        <w:rPr>
          <w:sz w:val="24"/>
          <w:szCs w:val="24"/>
        </w:rPr>
      </w:pPr>
      <w:r>
        <w:rPr>
          <w:sz w:val="24"/>
          <w:szCs w:val="24"/>
        </w:rPr>
        <w:t>1. Carbon Dioxide (CO₂)</w:t>
      </w:r>
    </w:p>
    <w:p w14:paraId="658C8939" w14:textId="77777777" w:rsidR="007B3880" w:rsidRDefault="00451D22">
      <w:pPr>
        <w:spacing w:line="360" w:lineRule="auto"/>
        <w:rPr>
          <w:sz w:val="24"/>
          <w:szCs w:val="24"/>
        </w:rPr>
      </w:pPr>
      <w:r>
        <w:rPr>
          <w:sz w:val="24"/>
          <w:szCs w:val="24"/>
        </w:rPr>
        <w:t>2. Methane (CH₄)</w:t>
      </w:r>
    </w:p>
    <w:p w14:paraId="5B792D11" w14:textId="77777777" w:rsidR="007B3880" w:rsidRDefault="00451D22">
      <w:pPr>
        <w:spacing w:line="360" w:lineRule="auto"/>
        <w:rPr>
          <w:sz w:val="24"/>
          <w:szCs w:val="24"/>
        </w:rPr>
      </w:pPr>
      <w:r>
        <w:rPr>
          <w:sz w:val="24"/>
          <w:szCs w:val="24"/>
        </w:rPr>
        <w:t xml:space="preserve">3. Nitrous Oxide (N₂O).                                        4.CFCs </w:t>
      </w:r>
    </w:p>
    <w:p w14:paraId="52C2CB74" w14:textId="77777777" w:rsidR="007B3880" w:rsidRDefault="00451D22">
      <w:pPr>
        <w:rPr>
          <w:sz w:val="24"/>
          <w:szCs w:val="24"/>
        </w:rPr>
      </w:pPr>
      <w:r>
        <w:rPr>
          <w:sz w:val="24"/>
          <w:szCs w:val="24"/>
        </w:rPr>
        <w:t>These three gases make up the largest share of greenhouse gas emissions and play the most significant role in global warming.</w:t>
      </w:r>
    </w:p>
    <w:p w14:paraId="1603F8A9" w14:textId="77777777" w:rsidR="007B3880" w:rsidRDefault="00451D22">
      <w:pPr>
        <w:pStyle w:val="Heading2"/>
        <w:rPr>
          <w:sz w:val="24"/>
          <w:szCs w:val="24"/>
        </w:rPr>
      </w:pPr>
      <w:bookmarkStart w:id="125" w:name="_heading=h.kdj7lqyv7da" w:colFirst="0" w:colLast="0"/>
      <w:bookmarkEnd w:id="125"/>
      <w:r>
        <w:t>(ii). Percentage Share in Greenhouse Gas Emissions</w:t>
      </w:r>
    </w:p>
    <w:p w14:paraId="316724DE" w14:textId="77777777" w:rsidR="007B3880" w:rsidRDefault="00451D22">
      <w:pPr>
        <w:rPr>
          <w:sz w:val="24"/>
          <w:szCs w:val="24"/>
        </w:rPr>
      </w:pPr>
      <w:r>
        <w:rPr>
          <w:sz w:val="24"/>
          <w:szCs w:val="24"/>
        </w:rPr>
        <w:t>Different greenhouse gases are present in the atmosphere in varying amounts. Their contribution to total global emissions is approximately:</w:t>
      </w:r>
    </w:p>
    <w:p w14:paraId="5CFE1856" w14:textId="77777777" w:rsidR="007B3880" w:rsidRDefault="00451D22">
      <w:pPr>
        <w:spacing w:line="360" w:lineRule="auto"/>
        <w:rPr>
          <w:sz w:val="24"/>
          <w:szCs w:val="24"/>
        </w:rPr>
      </w:pPr>
      <w:r>
        <w:rPr>
          <w:sz w:val="24"/>
          <w:szCs w:val="24"/>
        </w:rPr>
        <w:t>1. Carbon Dioxide (CO₂) – about 76%</w:t>
      </w:r>
    </w:p>
    <w:p w14:paraId="1AF88438" w14:textId="77777777" w:rsidR="007B3880" w:rsidRDefault="00451D22">
      <w:pPr>
        <w:spacing w:line="360" w:lineRule="auto"/>
        <w:rPr>
          <w:sz w:val="24"/>
          <w:szCs w:val="24"/>
        </w:rPr>
      </w:pPr>
      <w:r>
        <w:rPr>
          <w:sz w:val="24"/>
          <w:szCs w:val="24"/>
        </w:rPr>
        <w:t>2.  Methane (CH₄) – about 16%</w:t>
      </w:r>
    </w:p>
    <w:p w14:paraId="4AF51E2D" w14:textId="77777777" w:rsidR="007B3880" w:rsidRDefault="00451D22">
      <w:pPr>
        <w:spacing w:line="360" w:lineRule="auto"/>
        <w:rPr>
          <w:sz w:val="24"/>
          <w:szCs w:val="24"/>
        </w:rPr>
      </w:pPr>
      <w:r>
        <w:rPr>
          <w:sz w:val="24"/>
          <w:szCs w:val="24"/>
        </w:rPr>
        <w:t>3.  Nitrous Oxide (N₂O) – about 6%</w:t>
      </w:r>
    </w:p>
    <w:p w14:paraId="38938947" w14:textId="77777777" w:rsidR="007B3880" w:rsidRDefault="00451D22">
      <w:pPr>
        <w:spacing w:line="360" w:lineRule="auto"/>
        <w:rPr>
          <w:sz w:val="24"/>
          <w:szCs w:val="24"/>
        </w:rPr>
      </w:pPr>
      <w:r>
        <w:rPr>
          <w:sz w:val="24"/>
          <w:szCs w:val="24"/>
        </w:rPr>
        <w:t>4.  Fluorinated Gases – about 3%</w:t>
      </w:r>
    </w:p>
    <w:p w14:paraId="0F0635F9" w14:textId="77777777" w:rsidR="007B3880" w:rsidRDefault="00451D22">
      <w:pPr>
        <w:rPr>
          <w:sz w:val="24"/>
          <w:szCs w:val="24"/>
        </w:rPr>
      </w:pPr>
      <w:r>
        <w:rPr>
          <w:sz w:val="24"/>
          <w:szCs w:val="24"/>
        </w:rPr>
        <w:t xml:space="preserve">                CO₂ has the largest share, mainly from the burning of fossil fuels and deforestation.</w:t>
      </w:r>
    </w:p>
    <w:p w14:paraId="7C514860" w14:textId="77777777" w:rsidR="007B3880" w:rsidRDefault="007B3880">
      <w:pPr>
        <w:rPr>
          <w:sz w:val="24"/>
          <w:szCs w:val="24"/>
        </w:rPr>
      </w:pPr>
    </w:p>
    <w:p w14:paraId="5552908C" w14:textId="77777777" w:rsidR="007B3880" w:rsidRDefault="007B3880">
      <w:pPr>
        <w:rPr>
          <w:sz w:val="24"/>
          <w:szCs w:val="24"/>
        </w:rPr>
      </w:pPr>
    </w:p>
    <w:p w14:paraId="5B80267F" w14:textId="77777777" w:rsidR="007B3880" w:rsidRDefault="00451D22">
      <w:pPr>
        <w:spacing w:line="360" w:lineRule="auto"/>
        <w:rPr>
          <w:sz w:val="24"/>
          <w:szCs w:val="24"/>
        </w:rPr>
      </w:pPr>
      <w:r>
        <w:rPr>
          <w:sz w:val="24"/>
          <w:szCs w:val="24"/>
        </w:rPr>
        <w:lastRenderedPageBreak/>
        <w:t xml:space="preserve">                           </w:t>
      </w:r>
      <w:r>
        <w:rPr>
          <w:noProof/>
          <w:sz w:val="24"/>
          <w:szCs w:val="24"/>
        </w:rPr>
        <w:drawing>
          <wp:inline distT="114300" distB="114300" distL="114300" distR="114300" wp14:anchorId="462AE6E0" wp14:editId="76E80187">
            <wp:extent cx="4495392" cy="4431303"/>
            <wp:effectExtent l="50800" t="50800" r="50800" b="50800"/>
            <wp:docPr id="2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0"/>
                    <a:srcRect/>
                    <a:stretch>
                      <a:fillRect/>
                    </a:stretch>
                  </pic:blipFill>
                  <pic:spPr>
                    <a:xfrm>
                      <a:off x="0" y="0"/>
                      <a:ext cx="4495392" cy="4431303"/>
                    </a:xfrm>
                    <a:prstGeom prst="rect">
                      <a:avLst/>
                    </a:prstGeom>
                    <a:ln w="50800">
                      <a:solidFill>
                        <a:srgbClr val="000000"/>
                      </a:solidFill>
                      <a:prstDash val="solid"/>
                    </a:ln>
                  </pic:spPr>
                </pic:pic>
              </a:graphicData>
            </a:graphic>
          </wp:inline>
        </w:drawing>
      </w:r>
    </w:p>
    <w:p w14:paraId="5E51B598" w14:textId="77777777" w:rsidR="007B3880" w:rsidRDefault="007B3880">
      <w:pPr>
        <w:spacing w:line="360" w:lineRule="auto"/>
        <w:rPr>
          <w:sz w:val="24"/>
          <w:szCs w:val="24"/>
        </w:rPr>
      </w:pPr>
    </w:p>
    <w:p w14:paraId="7FB071CA" w14:textId="77777777" w:rsidR="007B3880" w:rsidRDefault="00451D22">
      <w:pPr>
        <w:pStyle w:val="Heading2"/>
        <w:spacing w:line="360" w:lineRule="auto"/>
      </w:pPr>
      <w:bookmarkStart w:id="126" w:name="_heading=h.vw346gxy86tv" w:colFirst="0" w:colLast="0"/>
      <w:bookmarkEnd w:id="126"/>
      <w:r>
        <w:t>(iii). Contribution to Climate Change</w:t>
      </w:r>
    </w:p>
    <w:p w14:paraId="2F0A4FF7" w14:textId="77777777" w:rsidR="007B3880" w:rsidRDefault="00451D22">
      <w:pPr>
        <w:rPr>
          <w:sz w:val="24"/>
          <w:szCs w:val="24"/>
        </w:rPr>
      </w:pPr>
      <w:r>
        <w:rPr>
          <w:sz w:val="24"/>
          <w:szCs w:val="24"/>
        </w:rPr>
        <w:t xml:space="preserve">It’s not just the amount of each gas that matters, but also their impact on the </w:t>
      </w:r>
      <w:r>
        <w:rPr>
          <w:sz w:val="24"/>
          <w:szCs w:val="24"/>
        </w:rPr>
        <w:t>atmosphere.</w:t>
      </w:r>
    </w:p>
    <w:p w14:paraId="39AA7AB1" w14:textId="77777777" w:rsidR="007B3880" w:rsidRDefault="00451D22">
      <w:pPr>
        <w:rPr>
          <w:sz w:val="24"/>
          <w:szCs w:val="24"/>
        </w:rPr>
      </w:pPr>
      <w:r>
        <w:rPr>
          <w:sz w:val="24"/>
          <w:szCs w:val="24"/>
        </w:rPr>
        <w:t>Here’s how much each gas contributes to global warming:</w:t>
      </w:r>
    </w:p>
    <w:p w14:paraId="5C31A879" w14:textId="77777777" w:rsidR="007B3880" w:rsidRDefault="00451D22">
      <w:pPr>
        <w:spacing w:line="360" w:lineRule="auto"/>
        <w:rPr>
          <w:sz w:val="24"/>
          <w:szCs w:val="24"/>
        </w:rPr>
      </w:pPr>
      <w:r>
        <w:rPr>
          <w:sz w:val="24"/>
          <w:szCs w:val="24"/>
        </w:rPr>
        <w:t xml:space="preserve">  •  CO₂ – about 64% of the warming effect</w:t>
      </w:r>
    </w:p>
    <w:p w14:paraId="7819116E" w14:textId="77777777" w:rsidR="007B3880" w:rsidRDefault="00451D22">
      <w:pPr>
        <w:spacing w:line="360" w:lineRule="auto"/>
        <w:rPr>
          <w:sz w:val="24"/>
          <w:szCs w:val="24"/>
        </w:rPr>
      </w:pPr>
      <w:r>
        <w:rPr>
          <w:sz w:val="24"/>
          <w:szCs w:val="24"/>
        </w:rPr>
        <w:t xml:space="preserve">  •  Methane (CH₄) – about 16%</w:t>
      </w:r>
    </w:p>
    <w:p w14:paraId="74BEA33E" w14:textId="77777777" w:rsidR="007B3880" w:rsidRDefault="00451D22">
      <w:pPr>
        <w:spacing w:line="360" w:lineRule="auto"/>
        <w:rPr>
          <w:sz w:val="24"/>
          <w:szCs w:val="24"/>
        </w:rPr>
      </w:pPr>
      <w:r>
        <w:rPr>
          <w:sz w:val="24"/>
          <w:szCs w:val="24"/>
        </w:rPr>
        <w:t xml:space="preserve">  •  Nitrous Oxide (N₂O) – about 7%</w:t>
      </w:r>
    </w:p>
    <w:p w14:paraId="50896C25" w14:textId="77777777" w:rsidR="007B3880" w:rsidRDefault="00451D22">
      <w:pPr>
        <w:pStyle w:val="Heading1"/>
      </w:pPr>
      <w:bookmarkStart w:id="127" w:name="_heading=h.jz19k0s81cey" w:colFirst="0" w:colLast="0"/>
      <w:bookmarkEnd w:id="127"/>
      <w:r>
        <w:lastRenderedPageBreak/>
        <w:t>2. Major Sources of Greenhouse Gas Emissions</w:t>
      </w:r>
    </w:p>
    <w:p w14:paraId="4306B390" w14:textId="77777777" w:rsidR="007B3880" w:rsidRDefault="00451D22">
      <w:pPr>
        <w:pStyle w:val="Heading2"/>
        <w:spacing w:line="360" w:lineRule="auto"/>
      </w:pPr>
      <w:bookmarkStart w:id="128" w:name="_heading=h.6i49bdkjiti3" w:colFirst="0" w:colLast="0"/>
      <w:bookmarkEnd w:id="128"/>
      <w:r>
        <w:t>(a). Fossil Fuels</w:t>
      </w:r>
    </w:p>
    <w:p w14:paraId="73237945" w14:textId="77777777" w:rsidR="007B3880" w:rsidRDefault="00451D22">
      <w:pPr>
        <w:rPr>
          <w:sz w:val="24"/>
          <w:szCs w:val="24"/>
        </w:rPr>
      </w:pPr>
      <w:r>
        <w:rPr>
          <w:sz w:val="24"/>
          <w:szCs w:val="24"/>
        </w:rPr>
        <w:t>Burning fossil fuels like coal, oil, diesel, and gas produces the highest amount of greenhouse gases.</w:t>
      </w:r>
    </w:p>
    <w:p w14:paraId="32F043BA" w14:textId="77777777" w:rsidR="007B3880" w:rsidRDefault="00451D22">
      <w:pPr>
        <w:rPr>
          <w:sz w:val="24"/>
          <w:szCs w:val="24"/>
        </w:rPr>
      </w:pPr>
      <w:r>
        <w:rPr>
          <w:sz w:val="24"/>
          <w:szCs w:val="24"/>
        </w:rPr>
        <w:t>It contributes to more than 75% of total emissions. This includes power generation, vehicles, factories, and heating systems.</w:t>
      </w:r>
    </w:p>
    <w:p w14:paraId="4663138E" w14:textId="77777777" w:rsidR="007B3880" w:rsidRDefault="00451D22">
      <w:pPr>
        <w:pStyle w:val="Heading2"/>
        <w:spacing w:line="360" w:lineRule="auto"/>
      </w:pPr>
      <w:bookmarkStart w:id="129" w:name="_heading=h.sgrcsi6nxkkl" w:colFirst="0" w:colLast="0"/>
      <w:bookmarkEnd w:id="129"/>
      <w:r>
        <w:t>(b). Deforestation</w:t>
      </w:r>
    </w:p>
    <w:p w14:paraId="61F21862" w14:textId="77777777" w:rsidR="007B3880" w:rsidRDefault="00451D22">
      <w:pPr>
        <w:rPr>
          <w:sz w:val="24"/>
          <w:szCs w:val="24"/>
        </w:rPr>
      </w:pPr>
      <w:r>
        <w:rPr>
          <w:sz w:val="24"/>
          <w:szCs w:val="24"/>
        </w:rPr>
        <w:t>When trees are cut down, they can no longer absorb CO₂, and the carbon stored in them is released into the atmosphere.</w:t>
      </w:r>
    </w:p>
    <w:p w14:paraId="1F9E53BA" w14:textId="77777777" w:rsidR="007B3880" w:rsidRDefault="00451D22">
      <w:pPr>
        <w:rPr>
          <w:sz w:val="24"/>
          <w:szCs w:val="24"/>
        </w:rPr>
      </w:pPr>
      <w:r>
        <w:rPr>
          <w:sz w:val="24"/>
          <w:szCs w:val="24"/>
        </w:rPr>
        <w:t>This accounts for about 25% of global emissions.</w:t>
      </w:r>
    </w:p>
    <w:p w14:paraId="17FEBE2B" w14:textId="77777777" w:rsidR="007B3880" w:rsidRDefault="00451D22">
      <w:pPr>
        <w:pStyle w:val="Heading2"/>
        <w:spacing w:line="360" w:lineRule="auto"/>
      </w:pPr>
      <w:bookmarkStart w:id="130" w:name="_heading=h.w5jntg4v6tst" w:colFirst="0" w:colLast="0"/>
      <w:bookmarkEnd w:id="130"/>
      <w:r>
        <w:t>(C). Agriculture</w:t>
      </w:r>
    </w:p>
    <w:p w14:paraId="22D248EC" w14:textId="77777777" w:rsidR="007B3880" w:rsidRDefault="00451D22">
      <w:pPr>
        <w:rPr>
          <w:sz w:val="24"/>
          <w:szCs w:val="24"/>
        </w:rPr>
      </w:pPr>
      <w:r>
        <w:rPr>
          <w:sz w:val="24"/>
          <w:szCs w:val="24"/>
        </w:rPr>
        <w:t>•  Farming and livestock also release significant greenhouse gases, especially:</w:t>
      </w:r>
    </w:p>
    <w:p w14:paraId="78443C47" w14:textId="77777777" w:rsidR="007B3880" w:rsidRDefault="00451D22">
      <w:pPr>
        <w:rPr>
          <w:sz w:val="24"/>
          <w:szCs w:val="24"/>
        </w:rPr>
      </w:pPr>
      <w:r>
        <w:rPr>
          <w:sz w:val="24"/>
          <w:szCs w:val="24"/>
        </w:rPr>
        <w:t>•  Methane – from the digestive systems of animals like cows</w:t>
      </w:r>
    </w:p>
    <w:p w14:paraId="6CC978FC" w14:textId="77777777" w:rsidR="007B3880" w:rsidRDefault="00451D22">
      <w:pPr>
        <w:rPr>
          <w:sz w:val="24"/>
          <w:szCs w:val="24"/>
        </w:rPr>
      </w:pPr>
      <w:r>
        <w:rPr>
          <w:sz w:val="24"/>
          <w:szCs w:val="24"/>
        </w:rPr>
        <w:t>•  Nitrous Oxide – from chemical fertilizers and soil.</w:t>
      </w:r>
    </w:p>
    <w:p w14:paraId="08334BDE" w14:textId="77777777" w:rsidR="007B3880" w:rsidRDefault="00451D22">
      <w:pPr>
        <w:pStyle w:val="Heading2"/>
        <w:spacing w:line="360" w:lineRule="auto"/>
      </w:pPr>
      <w:bookmarkStart w:id="131" w:name="_heading=h.kqf662xk9mmj" w:colFirst="0" w:colLast="0"/>
      <w:bookmarkEnd w:id="131"/>
      <w:r>
        <w:t>(d). Industry</w:t>
      </w:r>
    </w:p>
    <w:p w14:paraId="32F241EA" w14:textId="77777777" w:rsidR="007B3880" w:rsidRDefault="00451D22">
      <w:r>
        <w:rPr>
          <w:sz w:val="24"/>
          <w:szCs w:val="24"/>
        </w:rPr>
        <w:t>Industries release nitrous oxide and various fluorinated gases, which are particularly harmful to the climate due to       their long-lasting effects.</w:t>
      </w:r>
      <w:r>
        <w:t xml:space="preserve">                                </w:t>
      </w:r>
    </w:p>
    <w:p w14:paraId="12D785AD" w14:textId="77777777" w:rsidR="007B3880" w:rsidRDefault="00451D22">
      <w:pPr>
        <w:pStyle w:val="Heading1"/>
      </w:pPr>
      <w:bookmarkStart w:id="132" w:name="_heading=h.za3454cqq096" w:colFirst="0" w:colLast="0"/>
      <w:bookmarkEnd w:id="132"/>
      <w:r>
        <w:t xml:space="preserve">3. Effect of Green House Gases </w:t>
      </w:r>
    </w:p>
    <w:p w14:paraId="71300540" w14:textId="77777777" w:rsidR="007B3880" w:rsidRDefault="00451D22">
      <w:pPr>
        <w:pStyle w:val="Heading2"/>
        <w:rPr>
          <w:sz w:val="24"/>
          <w:szCs w:val="24"/>
        </w:rPr>
      </w:pPr>
      <w:bookmarkStart w:id="133" w:name="_heading=h.a8psqsxl66mb" w:colFirst="0" w:colLast="0"/>
      <w:bookmarkEnd w:id="133"/>
      <w:r>
        <w:t xml:space="preserve"> (a). Global Warming:                 </w:t>
      </w:r>
      <w:r>
        <w:rPr>
          <w:sz w:val="24"/>
          <w:szCs w:val="24"/>
        </w:rPr>
        <w:t xml:space="preserve">The temperature of the Earth is gradually </w:t>
      </w:r>
      <w:proofErr w:type="spellStart"/>
      <w:r>
        <w:rPr>
          <w:sz w:val="24"/>
          <w:szCs w:val="24"/>
        </w:rPr>
        <w:t>increasing.This</w:t>
      </w:r>
      <w:proofErr w:type="spellEnd"/>
      <w:r>
        <w:rPr>
          <w:sz w:val="24"/>
          <w:szCs w:val="24"/>
        </w:rPr>
        <w:t xml:space="preserve"> is caused by gases released from vehicles, factories, and </w:t>
      </w:r>
      <w:proofErr w:type="spellStart"/>
      <w:r>
        <w:rPr>
          <w:sz w:val="24"/>
          <w:szCs w:val="24"/>
        </w:rPr>
        <w:t>fuels.These</w:t>
      </w:r>
      <w:proofErr w:type="spellEnd"/>
      <w:r>
        <w:rPr>
          <w:sz w:val="24"/>
          <w:szCs w:val="24"/>
        </w:rPr>
        <w:t xml:space="preserve"> gases are called greenhouse </w:t>
      </w:r>
      <w:proofErr w:type="spellStart"/>
      <w:r>
        <w:rPr>
          <w:sz w:val="24"/>
          <w:szCs w:val="24"/>
        </w:rPr>
        <w:t>gases.Examples</w:t>
      </w:r>
      <w:proofErr w:type="spellEnd"/>
      <w:r>
        <w:rPr>
          <w:sz w:val="24"/>
          <w:szCs w:val="24"/>
        </w:rPr>
        <w:t xml:space="preserve"> include carbon dioxide and methane.</w:t>
      </w:r>
    </w:p>
    <w:p w14:paraId="5A466C6C" w14:textId="77777777" w:rsidR="007B3880" w:rsidRDefault="00451D22">
      <w:pPr>
        <w:pStyle w:val="Heading2"/>
        <w:spacing w:line="360" w:lineRule="auto"/>
      </w:pPr>
      <w:bookmarkStart w:id="134" w:name="_heading=h.l4var5d5m87l" w:colFirst="0" w:colLast="0"/>
      <w:bookmarkEnd w:id="134"/>
      <w:r>
        <w:t>(b). Ozone Layer Depletion:</w:t>
      </w:r>
    </w:p>
    <w:p w14:paraId="5ABA54F5" w14:textId="77777777" w:rsidR="007B3880" w:rsidRDefault="00451D22">
      <w:pPr>
        <w:rPr>
          <w:sz w:val="24"/>
          <w:szCs w:val="24"/>
        </w:rPr>
      </w:pPr>
      <w:r>
        <w:rPr>
          <w:sz w:val="24"/>
          <w:szCs w:val="24"/>
        </w:rPr>
        <w:t xml:space="preserve">The ozone layer protects us from the sun’s harmful </w:t>
      </w:r>
      <w:proofErr w:type="spellStart"/>
      <w:r>
        <w:rPr>
          <w:sz w:val="24"/>
          <w:szCs w:val="24"/>
        </w:rPr>
        <w:t>rays.When</w:t>
      </w:r>
      <w:proofErr w:type="spellEnd"/>
      <w:r>
        <w:rPr>
          <w:sz w:val="24"/>
          <w:szCs w:val="24"/>
        </w:rPr>
        <w:t xml:space="preserve"> this layer becomes thin, UV rays reach the Earth directly.</w:t>
      </w:r>
    </w:p>
    <w:p w14:paraId="395A2028" w14:textId="77777777" w:rsidR="007B3880" w:rsidRDefault="00451D22">
      <w:pPr>
        <w:rPr>
          <w:sz w:val="24"/>
          <w:szCs w:val="24"/>
        </w:rPr>
      </w:pPr>
      <w:r>
        <w:rPr>
          <w:sz w:val="24"/>
          <w:szCs w:val="24"/>
        </w:rPr>
        <w:lastRenderedPageBreak/>
        <w:t xml:space="preserve">This can cause skin diseases and climate </w:t>
      </w:r>
      <w:proofErr w:type="spellStart"/>
      <w:r>
        <w:rPr>
          <w:sz w:val="24"/>
          <w:szCs w:val="24"/>
        </w:rPr>
        <w:t>change.CFCs</w:t>
      </w:r>
      <w:proofErr w:type="spellEnd"/>
      <w:r>
        <w:rPr>
          <w:sz w:val="24"/>
          <w:szCs w:val="24"/>
        </w:rPr>
        <w:t xml:space="preserve"> and other gases damage the ozone layer.</w:t>
      </w:r>
    </w:p>
    <w:p w14:paraId="5190809D" w14:textId="77777777" w:rsidR="007B3880" w:rsidRDefault="00451D22">
      <w:pPr>
        <w:pStyle w:val="Heading2"/>
        <w:spacing w:line="360" w:lineRule="auto"/>
      </w:pPr>
      <w:bookmarkStart w:id="135" w:name="_heading=h.b1k0vo2g6k1r" w:colFirst="0" w:colLast="0"/>
      <w:bookmarkEnd w:id="135"/>
      <w:r>
        <w:t>(c). Smog and Air Pollution:</w:t>
      </w:r>
    </w:p>
    <w:p w14:paraId="2FA2D7F6" w14:textId="77777777" w:rsidR="007B3880" w:rsidRDefault="00451D22">
      <w:pPr>
        <w:rPr>
          <w:sz w:val="24"/>
          <w:szCs w:val="24"/>
        </w:rPr>
      </w:pPr>
      <w:r>
        <w:rPr>
          <w:sz w:val="24"/>
          <w:szCs w:val="24"/>
        </w:rPr>
        <w:t>Smog is formed by mixing smoke and fog.</w:t>
      </w:r>
    </w:p>
    <w:p w14:paraId="1543B271" w14:textId="77777777" w:rsidR="007B3880" w:rsidRDefault="00451D22">
      <w:pPr>
        <w:rPr>
          <w:sz w:val="24"/>
          <w:szCs w:val="24"/>
        </w:rPr>
      </w:pPr>
      <w:r>
        <w:rPr>
          <w:sz w:val="24"/>
          <w:szCs w:val="24"/>
        </w:rPr>
        <w:t xml:space="preserve">It is caused by vehicles, factories, and burning </w:t>
      </w:r>
      <w:proofErr w:type="spellStart"/>
      <w:r>
        <w:rPr>
          <w:sz w:val="24"/>
          <w:szCs w:val="24"/>
        </w:rPr>
        <w:t>materials.It</w:t>
      </w:r>
      <w:proofErr w:type="spellEnd"/>
      <w:r>
        <w:rPr>
          <w:sz w:val="24"/>
          <w:szCs w:val="24"/>
        </w:rPr>
        <w:t xml:space="preserve"> leads to breathing problems and eye irritation.</w:t>
      </w:r>
    </w:p>
    <w:p w14:paraId="612143C2" w14:textId="77777777" w:rsidR="007B3880" w:rsidRDefault="00451D22">
      <w:pPr>
        <w:pStyle w:val="Heading2"/>
        <w:rPr>
          <w:sz w:val="24"/>
          <w:szCs w:val="24"/>
        </w:rPr>
      </w:pPr>
      <w:bookmarkStart w:id="136" w:name="_heading=h.wlvckacaox5w" w:colFirst="0" w:colLast="0"/>
      <w:bookmarkEnd w:id="136"/>
      <w:r>
        <w:t xml:space="preserve">(d). Acidification of Water Bodies:   </w:t>
      </w:r>
      <w:r>
        <w:rPr>
          <w:sz w:val="24"/>
          <w:szCs w:val="24"/>
        </w:rPr>
        <w:t xml:space="preserve">When gases mix with rain, acid rain </w:t>
      </w:r>
      <w:proofErr w:type="spellStart"/>
      <w:r>
        <w:rPr>
          <w:sz w:val="24"/>
          <w:szCs w:val="24"/>
        </w:rPr>
        <w:t>occurs.This</w:t>
      </w:r>
      <w:proofErr w:type="spellEnd"/>
      <w:r>
        <w:rPr>
          <w:sz w:val="24"/>
          <w:szCs w:val="24"/>
        </w:rPr>
        <w:t xml:space="preserve"> rain makes rivers, lakes, and ponds </w:t>
      </w:r>
      <w:proofErr w:type="spellStart"/>
      <w:r>
        <w:rPr>
          <w:sz w:val="24"/>
          <w:szCs w:val="24"/>
        </w:rPr>
        <w:t>acidic.It</w:t>
      </w:r>
      <w:proofErr w:type="spellEnd"/>
      <w:r>
        <w:rPr>
          <w:sz w:val="24"/>
          <w:szCs w:val="24"/>
        </w:rPr>
        <w:t xml:space="preserve"> harms the living organisms in the water</w:t>
      </w:r>
    </w:p>
    <w:p w14:paraId="543157D8" w14:textId="77777777" w:rsidR="007B3880" w:rsidRDefault="00451D22">
      <w:pPr>
        <w:pStyle w:val="Heading2"/>
      </w:pPr>
      <w:bookmarkStart w:id="137" w:name="_heading=h.q3hknwmoqofc" w:colFirst="0" w:colLast="0"/>
      <w:bookmarkEnd w:id="137"/>
      <w:r>
        <w:rPr>
          <w:sz w:val="48"/>
          <w:szCs w:val="48"/>
        </w:rPr>
        <w:t>4.Solution</w:t>
      </w:r>
      <w:r>
        <w:t>:</w:t>
      </w:r>
    </w:p>
    <w:p w14:paraId="0403E8AB" w14:textId="77777777" w:rsidR="007B3880" w:rsidRDefault="00451D22">
      <w:pPr>
        <w:rPr>
          <w:sz w:val="24"/>
          <w:szCs w:val="24"/>
        </w:rPr>
      </w:pPr>
      <w:r>
        <w:rPr>
          <w:sz w:val="24"/>
          <w:szCs w:val="24"/>
        </w:rPr>
        <w:t xml:space="preserve">•  Reducing greenhouse gases starts with using clean energy like solar and wind instead of fossil fuels.   </w:t>
      </w:r>
    </w:p>
    <w:p w14:paraId="25018A84" w14:textId="77777777" w:rsidR="007B3880" w:rsidRDefault="00451D22">
      <w:pPr>
        <w:rPr>
          <w:sz w:val="24"/>
          <w:szCs w:val="24"/>
        </w:rPr>
      </w:pPr>
      <w:r>
        <w:rPr>
          <w:sz w:val="24"/>
          <w:szCs w:val="24"/>
        </w:rPr>
        <w:t xml:space="preserve">                           </w:t>
      </w:r>
    </w:p>
    <w:p w14:paraId="472BABBD" w14:textId="77777777" w:rsidR="007B3880" w:rsidRDefault="00451D22">
      <w:pPr>
        <w:rPr>
          <w:sz w:val="24"/>
          <w:szCs w:val="24"/>
        </w:rPr>
      </w:pPr>
      <w:r>
        <w:rPr>
          <w:sz w:val="24"/>
          <w:szCs w:val="24"/>
        </w:rPr>
        <w:t xml:space="preserve">  • Saving electricity and improving energy use at home and in industries also help. </w:t>
      </w:r>
    </w:p>
    <w:p w14:paraId="71685DEE" w14:textId="77777777" w:rsidR="007B3880" w:rsidRDefault="00451D22">
      <w:pPr>
        <w:rPr>
          <w:sz w:val="24"/>
          <w:szCs w:val="24"/>
        </w:rPr>
      </w:pPr>
      <w:r>
        <w:rPr>
          <w:sz w:val="24"/>
          <w:szCs w:val="24"/>
        </w:rPr>
        <w:t xml:space="preserve">   </w:t>
      </w:r>
    </w:p>
    <w:p w14:paraId="4BE85F5B" w14:textId="77777777" w:rsidR="007B3880" w:rsidRDefault="00451D22">
      <w:pPr>
        <w:rPr>
          <w:sz w:val="24"/>
          <w:szCs w:val="24"/>
        </w:rPr>
      </w:pPr>
      <w:r>
        <w:rPr>
          <w:sz w:val="24"/>
          <w:szCs w:val="24"/>
        </w:rPr>
        <w:t xml:space="preserve">•  Planting trees and protecting forests is important because they absorb carbon dioxide. </w:t>
      </w:r>
    </w:p>
    <w:p w14:paraId="2C9F157A" w14:textId="77777777" w:rsidR="007B3880" w:rsidRDefault="00451D22">
      <w:pPr>
        <w:rPr>
          <w:sz w:val="24"/>
          <w:szCs w:val="24"/>
        </w:rPr>
      </w:pPr>
      <w:r>
        <w:rPr>
          <w:sz w:val="24"/>
          <w:szCs w:val="24"/>
        </w:rPr>
        <w:t xml:space="preserve">•  In farming, eco-friendly methods and better livestock management can reduce harmful gases. </w:t>
      </w:r>
    </w:p>
    <w:p w14:paraId="6E07C6FA" w14:textId="77777777" w:rsidR="007B3880" w:rsidRDefault="00451D22">
      <w:pPr>
        <w:rPr>
          <w:sz w:val="24"/>
          <w:szCs w:val="24"/>
        </w:rPr>
      </w:pPr>
      <w:r>
        <w:rPr>
          <w:sz w:val="24"/>
          <w:szCs w:val="24"/>
        </w:rPr>
        <w:t>•  Recycling waste and using less landfill space lowers methane emissions.</w:t>
      </w:r>
    </w:p>
    <w:p w14:paraId="3B6966F9" w14:textId="77777777" w:rsidR="007B3880" w:rsidRDefault="00451D22">
      <w:pPr>
        <w:rPr>
          <w:sz w:val="24"/>
          <w:szCs w:val="24"/>
        </w:rPr>
      </w:pPr>
      <w:r>
        <w:rPr>
          <w:sz w:val="24"/>
          <w:szCs w:val="24"/>
        </w:rPr>
        <w:t xml:space="preserve"> •  Choosing electric vehicles or public transport instead of fuel-powered </w:t>
      </w:r>
      <w:proofErr w:type="gramStart"/>
      <w:r>
        <w:rPr>
          <w:sz w:val="24"/>
          <w:szCs w:val="24"/>
        </w:rPr>
        <w:t>ones</w:t>
      </w:r>
      <w:proofErr w:type="gramEnd"/>
      <w:r>
        <w:rPr>
          <w:sz w:val="24"/>
          <w:szCs w:val="24"/>
        </w:rPr>
        <w:t xml:space="preserve"> cuts pollution. </w:t>
      </w:r>
    </w:p>
    <w:p w14:paraId="55A02590" w14:textId="77777777" w:rsidR="007B3880" w:rsidRDefault="00451D22">
      <w:pPr>
        <w:rPr>
          <w:sz w:val="24"/>
          <w:szCs w:val="24"/>
        </w:rPr>
      </w:pPr>
      <w:r>
        <w:rPr>
          <w:sz w:val="24"/>
          <w:szCs w:val="24"/>
        </w:rPr>
        <w:t>•  Industries should use cleaner technologies, and global cooperation is essential to fight climate change effectively.</w:t>
      </w:r>
    </w:p>
    <w:p w14:paraId="7BCDED9C" w14:textId="77777777" w:rsidR="007B3880" w:rsidRDefault="007B3880">
      <w:pPr>
        <w:rPr>
          <w:sz w:val="24"/>
          <w:szCs w:val="24"/>
        </w:rPr>
      </w:pPr>
    </w:p>
    <w:p w14:paraId="262173E2" w14:textId="77777777" w:rsidR="007B3880" w:rsidRDefault="00451D22">
      <w:pPr>
        <w:spacing w:line="360" w:lineRule="auto"/>
        <w:rPr>
          <w:sz w:val="36"/>
          <w:szCs w:val="36"/>
        </w:rPr>
      </w:pPr>
      <w:r>
        <w:t xml:space="preserve"> </w:t>
      </w:r>
      <w:r>
        <w:rPr>
          <w:sz w:val="36"/>
          <w:szCs w:val="36"/>
        </w:rPr>
        <w:t>(B). Global Warming:</w:t>
      </w:r>
    </w:p>
    <w:p w14:paraId="6C676277" w14:textId="77777777" w:rsidR="007B3880" w:rsidRDefault="00451D22">
      <w:r>
        <w:rPr>
          <w:sz w:val="24"/>
          <w:szCs w:val="24"/>
        </w:rPr>
        <w:t xml:space="preserve">Global warming is the ongoing increase in global average temperature that is causing climate change.                                                   The Earth's temperature is slowly increasing. The main reason is the gases released from cars, factories, and burning fuel, which are heating up the air.  </w:t>
      </w:r>
      <w:r>
        <w:t xml:space="preserve">  </w:t>
      </w:r>
    </w:p>
    <w:p w14:paraId="5539665E" w14:textId="77777777" w:rsidR="007B3880" w:rsidRDefault="00451D22">
      <w:pPr>
        <w:rPr>
          <w:sz w:val="24"/>
          <w:szCs w:val="24"/>
        </w:rPr>
      </w:pPr>
      <w:r>
        <w:rPr>
          <w:sz w:val="24"/>
          <w:szCs w:val="24"/>
        </w:rPr>
        <w:t xml:space="preserve">Global warming will cause the glaciers on high mountains and on land in </w:t>
      </w:r>
    </w:p>
    <w:p w14:paraId="1618F6CC" w14:textId="77777777" w:rsidR="007B3880" w:rsidRDefault="00451D22">
      <w:pPr>
        <w:spacing w:line="360" w:lineRule="auto"/>
      </w:pPr>
      <w:r>
        <w:rPr>
          <w:sz w:val="24"/>
          <w:szCs w:val="24"/>
        </w:rPr>
        <w:t xml:space="preserve">the polar regions to melt. </w:t>
      </w:r>
      <w:r>
        <w:t xml:space="preserve">   </w:t>
      </w:r>
    </w:p>
    <w:p w14:paraId="56C0B0FF" w14:textId="77777777" w:rsidR="007B3880" w:rsidRDefault="00451D22">
      <w:pPr>
        <w:rPr>
          <w:sz w:val="24"/>
          <w:szCs w:val="24"/>
        </w:rPr>
      </w:pPr>
      <w:r>
        <w:rPr>
          <w:sz w:val="24"/>
          <w:szCs w:val="24"/>
        </w:rPr>
        <w:t xml:space="preserve">Global warming will lead to sea level </w:t>
      </w:r>
    </w:p>
    <w:p w14:paraId="39530C04" w14:textId="77777777" w:rsidR="007B3880" w:rsidRDefault="00451D22">
      <w:pPr>
        <w:rPr>
          <w:sz w:val="24"/>
          <w:szCs w:val="24"/>
        </w:rPr>
      </w:pPr>
      <w:r>
        <w:rPr>
          <w:sz w:val="24"/>
          <w:szCs w:val="24"/>
        </w:rPr>
        <w:lastRenderedPageBreak/>
        <w:t>rise. When glaciers melt and transform into water, the resulting water will flow into the oceans, leading to an increase in sea levels. This rise in sea levels could potentially submerge small island nations built on coral atolls and may also lead to flooding in other regions.</w:t>
      </w:r>
    </w:p>
    <w:p w14:paraId="4200C613" w14:textId="77777777" w:rsidR="007B3880" w:rsidRDefault="00451D22">
      <w:pPr>
        <w:rPr>
          <w:sz w:val="24"/>
          <w:szCs w:val="24"/>
        </w:rPr>
      </w:pPr>
      <w:r>
        <w:rPr>
          <w:sz w:val="24"/>
          <w:szCs w:val="24"/>
        </w:rPr>
        <w:t xml:space="preserve">Global warming will make the </w:t>
      </w:r>
    </w:p>
    <w:p w14:paraId="32BBB1D3" w14:textId="77777777" w:rsidR="007B3880" w:rsidRDefault="00451D22">
      <w:pPr>
        <w:spacing w:line="240" w:lineRule="auto"/>
        <w:rPr>
          <w:sz w:val="24"/>
          <w:szCs w:val="24"/>
        </w:rPr>
      </w:pPr>
      <w:r>
        <w:rPr>
          <w:sz w:val="24"/>
          <w:szCs w:val="24"/>
        </w:rPr>
        <w:t xml:space="preserve">weather </w:t>
      </w:r>
      <w:proofErr w:type="spellStart"/>
      <w:r>
        <w:rPr>
          <w:sz w:val="24"/>
          <w:szCs w:val="24"/>
        </w:rPr>
        <w:t>unstable.Outdoor</w:t>
      </w:r>
      <w:proofErr w:type="spellEnd"/>
      <w:r>
        <w:rPr>
          <w:sz w:val="24"/>
          <w:szCs w:val="24"/>
        </w:rPr>
        <w:t xml:space="preserve"> activities </w:t>
      </w:r>
    </w:p>
    <w:p w14:paraId="65A1CD35" w14:textId="77777777" w:rsidR="007B3880" w:rsidRDefault="00451D22">
      <w:pPr>
        <w:rPr>
          <w:sz w:val="24"/>
          <w:szCs w:val="24"/>
        </w:rPr>
      </w:pPr>
      <w:r>
        <w:rPr>
          <w:sz w:val="24"/>
          <w:szCs w:val="24"/>
        </w:rPr>
        <w:t xml:space="preserve">could become a </w:t>
      </w:r>
      <w:proofErr w:type="spellStart"/>
      <w:r>
        <w:rPr>
          <w:sz w:val="24"/>
          <w:szCs w:val="24"/>
        </w:rPr>
        <w:t>hardship.Weather</w:t>
      </w:r>
      <w:proofErr w:type="spellEnd"/>
      <w:r>
        <w:rPr>
          <w:sz w:val="24"/>
          <w:szCs w:val="24"/>
        </w:rPr>
        <w:t xml:space="preserve"> becomes hotter and hotter </w:t>
      </w:r>
    </w:p>
    <w:p w14:paraId="0B4A5721" w14:textId="77777777" w:rsidR="007B3880" w:rsidRDefault="00451D22">
      <w:pPr>
        <w:spacing w:line="360" w:lineRule="auto"/>
        <w:rPr>
          <w:sz w:val="24"/>
          <w:szCs w:val="24"/>
        </w:rPr>
      </w:pPr>
      <w:r>
        <w:rPr>
          <w:sz w:val="24"/>
          <w:szCs w:val="24"/>
        </w:rPr>
        <w:t xml:space="preserve">with global warming. </w:t>
      </w:r>
    </w:p>
    <w:p w14:paraId="3DFD3D8B" w14:textId="77777777" w:rsidR="007B3880" w:rsidRDefault="00451D22">
      <w:pPr>
        <w:spacing w:line="360" w:lineRule="auto"/>
        <w:rPr>
          <w:sz w:val="24"/>
          <w:szCs w:val="24"/>
        </w:rPr>
      </w:pPr>
      <w:r>
        <w:rPr>
          <w:noProof/>
          <w:sz w:val="24"/>
          <w:szCs w:val="24"/>
        </w:rPr>
        <w:drawing>
          <wp:inline distT="114300" distB="114300" distL="114300" distR="114300" wp14:anchorId="3D8F964C" wp14:editId="4885BDFF">
            <wp:extent cx="6077277" cy="4095200"/>
            <wp:effectExtent l="0" t="0" r="0" b="0"/>
            <wp:docPr id="1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1"/>
                    <a:srcRect/>
                    <a:stretch>
                      <a:fillRect/>
                    </a:stretch>
                  </pic:blipFill>
                  <pic:spPr>
                    <a:xfrm>
                      <a:off x="0" y="0"/>
                      <a:ext cx="6077277" cy="4095200"/>
                    </a:xfrm>
                    <a:prstGeom prst="rect">
                      <a:avLst/>
                    </a:prstGeom>
                    <a:ln/>
                  </pic:spPr>
                </pic:pic>
              </a:graphicData>
            </a:graphic>
          </wp:inline>
        </w:drawing>
      </w:r>
    </w:p>
    <w:p w14:paraId="372ECBF2" w14:textId="77777777" w:rsidR="007B3880" w:rsidRDefault="00451D22">
      <w:pPr>
        <w:rPr>
          <w:sz w:val="24"/>
          <w:szCs w:val="24"/>
        </w:rPr>
      </w:pPr>
      <w:r>
        <w:rPr>
          <w:sz w:val="24"/>
          <w:szCs w:val="24"/>
        </w:rPr>
        <w:t xml:space="preserve">       ( a graph showing the correlation between global CO₂ levels and temperature anomalies from 1960 to 2020.)</w:t>
      </w:r>
    </w:p>
    <w:p w14:paraId="1952E393" w14:textId="77777777" w:rsidR="007B3880" w:rsidRDefault="00451D22">
      <w:pPr>
        <w:pStyle w:val="Heading1"/>
      </w:pPr>
      <w:bookmarkStart w:id="138" w:name="_heading=h.exsffadl4puf" w:colFirst="0" w:colLast="0"/>
      <w:bookmarkEnd w:id="138"/>
      <w:r>
        <w:t xml:space="preserve">(3.7). Human Activity and their Impact </w:t>
      </w:r>
    </w:p>
    <w:p w14:paraId="1BF13E05" w14:textId="77777777" w:rsidR="007B3880" w:rsidRDefault="00451D22">
      <w:pPr>
        <w:pStyle w:val="Heading2"/>
      </w:pPr>
      <w:bookmarkStart w:id="139" w:name="_heading=h.9hsn8b4jtjmb" w:colFirst="0" w:colLast="0"/>
      <w:bookmarkEnd w:id="139"/>
      <w:r>
        <w:t>(</w:t>
      </w:r>
      <w:proofErr w:type="spellStart"/>
      <w:r>
        <w:t>i</w:t>
      </w:r>
      <w:proofErr w:type="spellEnd"/>
      <w:r>
        <w:t xml:space="preserve">). Industrial and Emissions </w:t>
      </w:r>
    </w:p>
    <w:p w14:paraId="10E50176" w14:textId="77777777" w:rsidR="007B3880" w:rsidRDefault="00451D22">
      <w:r>
        <w:rPr>
          <w:sz w:val="24"/>
          <w:szCs w:val="24"/>
        </w:rPr>
        <w:t xml:space="preserve">Industrial emissions, mainly from burning fossil fuels and processes like cement, steel, and chemical production, release greenhouse gases such as CO2, methane, and nitrous oxide. These gases trap heat in the atmosphere, causing global warming, </w:t>
      </w:r>
      <w:r>
        <w:rPr>
          <w:sz w:val="24"/>
          <w:szCs w:val="24"/>
        </w:rPr>
        <w:lastRenderedPageBreak/>
        <w:t>extreme weather, rising sea levels, and ocean acidification. Industrial activities also harm human health through air pollution. Sectors like cement, steel, and chemical manufacturing are major contributors to these emissions.</w:t>
      </w:r>
      <w:r>
        <w:t xml:space="preserve">               </w:t>
      </w:r>
    </w:p>
    <w:p w14:paraId="3C75D5D2" w14:textId="77777777" w:rsidR="007B3880" w:rsidRDefault="00451D22">
      <w:pPr>
        <w:pStyle w:val="Heading2"/>
      </w:pPr>
      <w:bookmarkStart w:id="140" w:name="_heading=h.8na29cl7ba7z" w:colFirst="0" w:colLast="0"/>
      <w:bookmarkEnd w:id="140"/>
      <w:r>
        <w:t xml:space="preserve">(ii). Deforestation and land use change </w:t>
      </w:r>
    </w:p>
    <w:p w14:paraId="0F98BDD9" w14:textId="77777777" w:rsidR="007B3880" w:rsidRDefault="00451D22">
      <w:pPr>
        <w:rPr>
          <w:sz w:val="24"/>
          <w:szCs w:val="24"/>
        </w:rPr>
      </w:pPr>
      <w:r>
        <w:rPr>
          <w:sz w:val="24"/>
          <w:szCs w:val="24"/>
        </w:rPr>
        <w:t xml:space="preserve">Deforestation, the removal of forests for other purposes like farming, urbanization, or infrastructure, has serious consequences, including higher greenhouse gas emissions, soil </w:t>
      </w:r>
      <w:r>
        <w:rPr>
          <w:sz w:val="24"/>
          <w:szCs w:val="24"/>
        </w:rPr>
        <w:t>degradation, and loss of biodiversity. It disrupts the natural water cycle, lowers soil fertility, and fragments habitats. The main causes of deforestation are human activities such as logging, farming, and the expansion of cities, with rising demand for food, particularly from animal farming, being a key driver.</w:t>
      </w:r>
    </w:p>
    <w:p w14:paraId="71B7D82A" w14:textId="77777777" w:rsidR="007B3880" w:rsidRDefault="00451D22">
      <w:pPr>
        <w:rPr>
          <w:sz w:val="24"/>
          <w:szCs w:val="24"/>
        </w:rPr>
      </w:pPr>
      <w:r>
        <w:rPr>
          <w:sz w:val="24"/>
          <w:szCs w:val="24"/>
        </w:rPr>
        <w:t>Land use changes like farming, urban growth, and infrastructure release stored carbon and destroy habitats, harming climate and biodiversity. Reforestation and sustainable farming help reduce these impacts.</w:t>
      </w:r>
    </w:p>
    <w:p w14:paraId="34ECB526" w14:textId="77777777" w:rsidR="007B3880" w:rsidRDefault="00451D22">
      <w:pPr>
        <w:pStyle w:val="Heading2"/>
      </w:pPr>
      <w:bookmarkStart w:id="141" w:name="_heading=h.cgt8r9s5g506" w:colFirst="0" w:colLast="0"/>
      <w:bookmarkEnd w:id="141"/>
      <w:r>
        <w:t>(iii). Urbanization and Pollution:</w:t>
      </w:r>
    </w:p>
    <w:p w14:paraId="77EE503D" w14:textId="77777777" w:rsidR="007B3880" w:rsidRDefault="00451D22">
      <w:pPr>
        <w:rPr>
          <w:sz w:val="24"/>
          <w:szCs w:val="24"/>
        </w:rPr>
      </w:pPr>
      <w:r>
        <w:rPr>
          <w:sz w:val="24"/>
          <w:szCs w:val="24"/>
        </w:rPr>
        <w:t>Urban growth increases factories, traffic, and waste, which pollute air, water, and land. This harms human health, damages ecosystems, and worsens the environment overall.</w:t>
      </w:r>
    </w:p>
    <w:p w14:paraId="0C892169" w14:textId="77777777" w:rsidR="007B3880" w:rsidRDefault="00451D22">
      <w:pPr>
        <w:pStyle w:val="Heading3"/>
      </w:pPr>
      <w:bookmarkStart w:id="142" w:name="_heading=h.q95ivl11u95o" w:colFirst="0" w:colLast="0"/>
      <w:bookmarkEnd w:id="142"/>
      <w:r>
        <w:t>Air Pollution</w:t>
      </w:r>
    </w:p>
    <w:p w14:paraId="03D36655" w14:textId="77777777" w:rsidR="007B3880" w:rsidRDefault="00451D22">
      <w:pPr>
        <w:rPr>
          <w:sz w:val="24"/>
          <w:szCs w:val="24"/>
        </w:rPr>
      </w:pPr>
      <w:r>
        <w:rPr>
          <w:sz w:val="24"/>
          <w:szCs w:val="24"/>
        </w:rPr>
        <w:t>More vehicles and industries increase harmful emissions, worsening air quality and health.</w:t>
      </w:r>
    </w:p>
    <w:p w14:paraId="60096C4C" w14:textId="77777777" w:rsidR="007B3880" w:rsidRDefault="00451D22">
      <w:pPr>
        <w:pStyle w:val="Heading3"/>
      </w:pPr>
      <w:bookmarkStart w:id="143" w:name="_heading=h.wsuyo3hqf0no" w:colFirst="0" w:colLast="0"/>
      <w:bookmarkEnd w:id="143"/>
      <w:r>
        <w:t>Water Pollution</w:t>
      </w:r>
    </w:p>
    <w:p w14:paraId="648C79E5" w14:textId="77777777" w:rsidR="007B3880" w:rsidRDefault="00451D22">
      <w:pPr>
        <w:rPr>
          <w:sz w:val="24"/>
          <w:szCs w:val="24"/>
        </w:rPr>
      </w:pPr>
      <w:r>
        <w:rPr>
          <w:sz w:val="24"/>
          <w:szCs w:val="24"/>
        </w:rPr>
        <w:t>Urban waste and chemicals contaminate water bodies, harming aquatic life and human use.</w:t>
      </w:r>
    </w:p>
    <w:p w14:paraId="7C2D41AB" w14:textId="77777777" w:rsidR="007B3880" w:rsidRDefault="00451D22">
      <w:pPr>
        <w:pStyle w:val="Heading3"/>
      </w:pPr>
      <w:bookmarkStart w:id="144" w:name="_heading=h.pl2tuu3h5fgn" w:colFirst="0" w:colLast="0"/>
      <w:bookmarkEnd w:id="144"/>
      <w:r>
        <w:t>Land Degradation</w:t>
      </w:r>
    </w:p>
    <w:p w14:paraId="6F3D4A82" w14:textId="77777777" w:rsidR="007B3880" w:rsidRDefault="00451D22">
      <w:pPr>
        <w:rPr>
          <w:sz w:val="24"/>
          <w:szCs w:val="24"/>
        </w:rPr>
      </w:pPr>
      <w:r>
        <w:rPr>
          <w:sz w:val="24"/>
          <w:szCs w:val="24"/>
        </w:rPr>
        <w:t>City growth causes deforestation, soil damage, and waste buildup.</w:t>
      </w:r>
    </w:p>
    <w:p w14:paraId="1D605424" w14:textId="77777777" w:rsidR="007B3880" w:rsidRDefault="00451D22">
      <w:pPr>
        <w:pStyle w:val="Heading3"/>
      </w:pPr>
      <w:bookmarkStart w:id="145" w:name="_heading=h.2bj2cu2zxsb2" w:colFirst="0" w:colLast="0"/>
      <w:bookmarkEnd w:id="145"/>
      <w:r>
        <w:t>Noise &amp; Light Pollution</w:t>
      </w:r>
    </w:p>
    <w:p w14:paraId="1388A6BF" w14:textId="77777777" w:rsidR="007B3880" w:rsidRDefault="00451D22">
      <w:pPr>
        <w:rPr>
          <w:sz w:val="24"/>
          <w:szCs w:val="24"/>
        </w:rPr>
      </w:pPr>
      <w:r>
        <w:rPr>
          <w:sz w:val="24"/>
          <w:szCs w:val="24"/>
        </w:rPr>
        <w:t>Traffic and artificial lights disturb humans and wildlife.</w:t>
      </w:r>
    </w:p>
    <w:p w14:paraId="7C71B3AB" w14:textId="77777777" w:rsidR="007B3880" w:rsidRDefault="00451D22">
      <w:pPr>
        <w:pStyle w:val="Heading3"/>
      </w:pPr>
      <w:bookmarkStart w:id="146" w:name="_heading=h.i0tes7pyi6v6" w:colFirst="0" w:colLast="0"/>
      <w:bookmarkEnd w:id="146"/>
      <w:r>
        <w:t>Health &amp; Ecosystems</w:t>
      </w:r>
    </w:p>
    <w:p w14:paraId="31068F7F" w14:textId="77777777" w:rsidR="007B3880" w:rsidRDefault="00451D22">
      <w:pPr>
        <w:rPr>
          <w:sz w:val="24"/>
          <w:szCs w:val="24"/>
        </w:rPr>
      </w:pPr>
      <w:r>
        <w:rPr>
          <w:sz w:val="24"/>
          <w:szCs w:val="24"/>
        </w:rPr>
        <w:t>Pollution from cities leads to diseases and weakens natural ecosystems.</w:t>
      </w:r>
    </w:p>
    <w:p w14:paraId="63BBD606" w14:textId="77777777" w:rsidR="007B3880" w:rsidRDefault="00451D22">
      <w:pPr>
        <w:pStyle w:val="Heading1"/>
      </w:pPr>
      <w:bookmarkStart w:id="147" w:name="_heading=h.7vq5esxtdqog" w:colFirst="0" w:colLast="0"/>
      <w:bookmarkEnd w:id="147"/>
      <w:r>
        <w:lastRenderedPageBreak/>
        <w:t>(3.8). Consequences of Climate Change</w:t>
      </w:r>
    </w:p>
    <w:p w14:paraId="380E8AAF" w14:textId="77777777" w:rsidR="007B3880" w:rsidRDefault="00451D22">
      <w:pPr>
        <w:pStyle w:val="Heading2"/>
      </w:pPr>
      <w:bookmarkStart w:id="148" w:name="_heading=h.rmr3az7nzsft" w:colFirst="0" w:colLast="0"/>
      <w:bookmarkEnd w:id="148"/>
      <w:r>
        <w:t xml:space="preserve">(a). Environmental Effect. </w:t>
      </w:r>
    </w:p>
    <w:p w14:paraId="20EB21A2" w14:textId="77777777" w:rsidR="007B3880" w:rsidRDefault="00451D22">
      <w:pPr>
        <w:pStyle w:val="Heading3"/>
        <w:rPr>
          <w:sz w:val="24"/>
          <w:szCs w:val="24"/>
        </w:rPr>
      </w:pPr>
      <w:bookmarkStart w:id="149" w:name="_heading=h.fym76bj9fqlx" w:colFirst="0" w:colLast="0"/>
      <w:bookmarkEnd w:id="149"/>
      <w:r>
        <w:t xml:space="preserve"> </w:t>
      </w:r>
      <w:r>
        <w:rPr>
          <w:sz w:val="24"/>
          <w:szCs w:val="24"/>
        </w:rPr>
        <w:t xml:space="preserve">Biodiversity Loss: </w:t>
      </w:r>
    </w:p>
    <w:p w14:paraId="77761752" w14:textId="77777777" w:rsidR="007B3880" w:rsidRDefault="00451D22">
      <w:pPr>
        <w:pStyle w:val="Heading2"/>
        <w:rPr>
          <w:sz w:val="24"/>
          <w:szCs w:val="24"/>
        </w:rPr>
      </w:pPr>
      <w:bookmarkStart w:id="150" w:name="_heading=h.2ntkgvwxu4pq" w:colFirst="0" w:colLast="0"/>
      <w:bookmarkEnd w:id="150"/>
      <w:r>
        <w:rPr>
          <w:sz w:val="24"/>
          <w:szCs w:val="24"/>
        </w:rPr>
        <w:t xml:space="preserve"> Climate change alters habitats, causing species shifts, extinctions, and ecosystem imbalance</w:t>
      </w:r>
    </w:p>
    <w:p w14:paraId="08698BF8" w14:textId="77777777" w:rsidR="007B3880" w:rsidRDefault="00451D22">
      <w:pPr>
        <w:pStyle w:val="Heading3"/>
      </w:pPr>
      <w:bookmarkStart w:id="151" w:name="_heading=h.omo85q394tde" w:colFirst="0" w:colLast="0"/>
      <w:bookmarkEnd w:id="151"/>
      <w:r>
        <w:t>Ocean Acidification</w:t>
      </w:r>
    </w:p>
    <w:p w14:paraId="542B6137" w14:textId="77777777" w:rsidR="007B3880" w:rsidRDefault="00451D22">
      <w:pPr>
        <w:pStyle w:val="Heading2"/>
        <w:rPr>
          <w:sz w:val="24"/>
          <w:szCs w:val="24"/>
        </w:rPr>
      </w:pPr>
      <w:bookmarkStart w:id="152" w:name="_heading=h.5boviuor9w9a" w:colFirst="0" w:colLast="0"/>
      <w:bookmarkEnd w:id="152"/>
      <w:r>
        <w:rPr>
          <w:sz w:val="24"/>
          <w:szCs w:val="24"/>
        </w:rPr>
        <w:t>CO₂ absorption lowers ocean pH, harming corals, shellfish, and marine life.</w:t>
      </w:r>
    </w:p>
    <w:p w14:paraId="1F3D56B2" w14:textId="77777777" w:rsidR="007B3880" w:rsidRDefault="00451D22">
      <w:pPr>
        <w:pStyle w:val="Heading3"/>
      </w:pPr>
      <w:bookmarkStart w:id="153" w:name="_heading=h.gy8ghcj14vxg" w:colFirst="0" w:colLast="0"/>
      <w:bookmarkEnd w:id="153"/>
      <w:r>
        <w:t>Sea-Level Rise</w:t>
      </w:r>
    </w:p>
    <w:p w14:paraId="0F33AABB" w14:textId="77777777" w:rsidR="007B3880" w:rsidRDefault="00451D22">
      <w:pPr>
        <w:pStyle w:val="Heading2"/>
        <w:rPr>
          <w:sz w:val="24"/>
          <w:szCs w:val="24"/>
        </w:rPr>
      </w:pPr>
      <w:bookmarkStart w:id="154" w:name="_heading=h.i5ota9f9x97" w:colFirst="0" w:colLast="0"/>
      <w:bookmarkEnd w:id="154"/>
      <w:r>
        <w:rPr>
          <w:sz w:val="24"/>
          <w:szCs w:val="24"/>
        </w:rPr>
        <w:t>Melting ice and warmer oceans raise sea levels, threatening coasts and habitats.</w:t>
      </w:r>
    </w:p>
    <w:p w14:paraId="4C298706" w14:textId="77777777" w:rsidR="007B3880" w:rsidRDefault="00451D22">
      <w:pPr>
        <w:pStyle w:val="Heading3"/>
      </w:pPr>
      <w:bookmarkStart w:id="155" w:name="_heading=h.enyb1tmjeu4h" w:colFirst="0" w:colLast="0"/>
      <w:bookmarkEnd w:id="155"/>
      <w:r>
        <w:t>Extreme Weather</w:t>
      </w:r>
    </w:p>
    <w:p w14:paraId="702DC8C5" w14:textId="77777777" w:rsidR="007B3880" w:rsidRDefault="00451D22">
      <w:pPr>
        <w:pStyle w:val="Heading2"/>
        <w:rPr>
          <w:sz w:val="24"/>
          <w:szCs w:val="24"/>
        </w:rPr>
      </w:pPr>
      <w:bookmarkStart w:id="156" w:name="_heading=h.u2su16c1olvr" w:colFirst="0" w:colLast="0"/>
      <w:bookmarkEnd w:id="156"/>
      <w:r>
        <w:rPr>
          <w:sz w:val="24"/>
          <w:szCs w:val="24"/>
        </w:rPr>
        <w:t>Climate change increases storms, floods, droughts, and heatwaves, causing destruction and displacement.</w:t>
      </w:r>
    </w:p>
    <w:p w14:paraId="277C145F" w14:textId="77777777" w:rsidR="007B3880" w:rsidRDefault="00451D22">
      <w:pPr>
        <w:pStyle w:val="Heading3"/>
      </w:pPr>
      <w:bookmarkStart w:id="157" w:name="_heading=h.z94gz4sxgau6" w:colFirst="0" w:colLast="0"/>
      <w:bookmarkEnd w:id="157"/>
      <w:r>
        <w:t>Other Impacts</w:t>
      </w:r>
    </w:p>
    <w:p w14:paraId="5E263C14" w14:textId="77777777" w:rsidR="007B3880" w:rsidRDefault="00451D22">
      <w:pPr>
        <w:pStyle w:val="Heading2"/>
        <w:rPr>
          <w:sz w:val="24"/>
          <w:szCs w:val="24"/>
        </w:rPr>
      </w:pPr>
      <w:bookmarkStart w:id="158" w:name="_heading=h.6hnwbb3piznx" w:colFirst="0" w:colLast="0"/>
      <w:bookmarkEnd w:id="158"/>
      <w:r>
        <w:rPr>
          <w:sz w:val="24"/>
          <w:szCs w:val="24"/>
        </w:rPr>
        <w:t>Deforestation, pollution, and land degradation worsen environmental damage.</w:t>
      </w:r>
    </w:p>
    <w:p w14:paraId="7BDBB49D" w14:textId="77777777" w:rsidR="007B3880" w:rsidRDefault="00451D22">
      <w:pPr>
        <w:pStyle w:val="Heading2"/>
      </w:pPr>
      <w:bookmarkStart w:id="159" w:name="_heading=h.979bfuijoeq4" w:colFirst="0" w:colLast="0"/>
      <w:bookmarkEnd w:id="159"/>
      <w:r>
        <w:t xml:space="preserve">(b). Social and Economic Effect </w:t>
      </w:r>
    </w:p>
    <w:p w14:paraId="36ACD3B6" w14:textId="77777777" w:rsidR="007B3880" w:rsidRDefault="00451D22">
      <w:pPr>
        <w:pStyle w:val="Heading3"/>
        <w:spacing w:line="360" w:lineRule="auto"/>
      </w:pPr>
      <w:bookmarkStart w:id="160" w:name="_heading=h.fgrow8pigo3z" w:colFirst="0" w:colLast="0"/>
      <w:bookmarkEnd w:id="160"/>
      <w:r>
        <w:t>Rising Poverty and Inequality:</w:t>
      </w:r>
    </w:p>
    <w:p w14:paraId="1F42BD84" w14:textId="77777777" w:rsidR="007B3880" w:rsidRDefault="00451D22">
      <w:pPr>
        <w:rPr>
          <w:sz w:val="24"/>
          <w:szCs w:val="24"/>
        </w:rPr>
      </w:pPr>
      <w:r>
        <w:rPr>
          <w:sz w:val="24"/>
          <w:szCs w:val="24"/>
        </w:rPr>
        <w:t>The effects of climate change hit low-income communities hardest, deepening social and economic divides.</w:t>
      </w:r>
    </w:p>
    <w:p w14:paraId="5E6D46F8" w14:textId="77777777" w:rsidR="007B3880" w:rsidRDefault="00451D22">
      <w:pPr>
        <w:pStyle w:val="Heading3"/>
        <w:spacing w:line="360" w:lineRule="auto"/>
      </w:pPr>
      <w:bookmarkStart w:id="161" w:name="_heading=h.85k6gjgggmx9" w:colFirst="0" w:colLast="0"/>
      <w:bookmarkEnd w:id="161"/>
      <w:r>
        <w:t>Forced Relocation:</w:t>
      </w:r>
    </w:p>
    <w:p w14:paraId="21488604" w14:textId="77777777" w:rsidR="007B3880" w:rsidRDefault="00451D22">
      <w:pPr>
        <w:rPr>
          <w:sz w:val="24"/>
          <w:szCs w:val="24"/>
        </w:rPr>
      </w:pPr>
      <w:r>
        <w:rPr>
          <w:sz w:val="24"/>
          <w:szCs w:val="24"/>
        </w:rPr>
        <w:t xml:space="preserve">Harsh weather and environmental changes push people to move, </w:t>
      </w:r>
      <w:r>
        <w:rPr>
          <w:sz w:val="24"/>
          <w:szCs w:val="24"/>
        </w:rPr>
        <w:t>increasing displacement and resource tensions.</w:t>
      </w:r>
    </w:p>
    <w:p w14:paraId="764A0CD5" w14:textId="77777777" w:rsidR="007B3880" w:rsidRDefault="00451D22">
      <w:pPr>
        <w:pStyle w:val="Heading3"/>
        <w:spacing w:line="360" w:lineRule="auto"/>
      </w:pPr>
      <w:bookmarkStart w:id="162" w:name="_heading=h.n4xw1acphrgs" w:colFirst="0" w:colLast="0"/>
      <w:bookmarkEnd w:id="162"/>
      <w:r>
        <w:lastRenderedPageBreak/>
        <w:t>Infrastructure Challenges:</w:t>
      </w:r>
    </w:p>
    <w:p w14:paraId="11DB4F3A" w14:textId="77777777" w:rsidR="007B3880" w:rsidRDefault="00451D22">
      <w:pPr>
        <w:rPr>
          <w:sz w:val="24"/>
          <w:szCs w:val="24"/>
        </w:rPr>
      </w:pPr>
      <w:r>
        <w:rPr>
          <w:sz w:val="24"/>
          <w:szCs w:val="24"/>
        </w:rPr>
        <w:t>Climate impacts damage essential systems like transport and water supply, creating financial and logistical burdens.</w:t>
      </w:r>
    </w:p>
    <w:p w14:paraId="257B23B0" w14:textId="77777777" w:rsidR="007B3880" w:rsidRDefault="00451D22">
      <w:pPr>
        <w:pStyle w:val="Heading3"/>
        <w:spacing w:line="360" w:lineRule="auto"/>
      </w:pPr>
      <w:bookmarkStart w:id="163" w:name="_heading=h.23hq1daaq2k5" w:colFirst="0" w:colLast="0"/>
      <w:bookmarkEnd w:id="163"/>
      <w:r>
        <w:t>Job Market Disruption:</w:t>
      </w:r>
    </w:p>
    <w:p w14:paraId="0014D296" w14:textId="77777777" w:rsidR="007B3880" w:rsidRDefault="00451D22">
      <w:pPr>
        <w:rPr>
          <w:sz w:val="24"/>
          <w:szCs w:val="24"/>
        </w:rPr>
      </w:pPr>
      <w:r>
        <w:rPr>
          <w:sz w:val="24"/>
          <w:szCs w:val="24"/>
        </w:rPr>
        <w:t>Shifts in climate affect farming and other sectors, leading to job loss and income uncertainty.</w:t>
      </w:r>
    </w:p>
    <w:p w14:paraId="39DF6815" w14:textId="77777777" w:rsidR="007B3880" w:rsidRDefault="00451D22">
      <w:pPr>
        <w:pStyle w:val="Heading3"/>
        <w:spacing w:line="360" w:lineRule="auto"/>
      </w:pPr>
      <w:bookmarkStart w:id="164" w:name="_heading=h.i6bap97ayu3a" w:colFirst="0" w:colLast="0"/>
      <w:bookmarkEnd w:id="164"/>
      <w:r>
        <w:t>Social Tensions:</w:t>
      </w:r>
    </w:p>
    <w:p w14:paraId="4AA8D22F" w14:textId="77777777" w:rsidR="007B3880" w:rsidRDefault="00451D22">
      <w:pPr>
        <w:rPr>
          <w:sz w:val="24"/>
          <w:szCs w:val="24"/>
        </w:rPr>
      </w:pPr>
      <w:r>
        <w:rPr>
          <w:sz w:val="24"/>
          <w:szCs w:val="24"/>
        </w:rPr>
        <w:t>Resource shortages and economic stress from climate impacts may fuel unrest and conflict.</w:t>
      </w:r>
    </w:p>
    <w:p w14:paraId="49943369" w14:textId="77777777" w:rsidR="007B3880" w:rsidRDefault="00451D22">
      <w:pPr>
        <w:pStyle w:val="Heading2"/>
        <w:spacing w:line="360" w:lineRule="auto"/>
      </w:pPr>
      <w:bookmarkStart w:id="165" w:name="_heading=h.7ghsrnu95kbq" w:colFirst="0" w:colLast="0"/>
      <w:bookmarkEnd w:id="165"/>
      <w:r>
        <w:t xml:space="preserve">(C). Health and Food </w:t>
      </w:r>
      <w:proofErr w:type="spellStart"/>
      <w:r>
        <w:t>Sequrity</w:t>
      </w:r>
      <w:proofErr w:type="spellEnd"/>
      <w:r>
        <w:t xml:space="preserve"> </w:t>
      </w:r>
    </w:p>
    <w:p w14:paraId="558510EB" w14:textId="77777777" w:rsidR="007B3880" w:rsidRDefault="00451D22">
      <w:pPr>
        <w:pStyle w:val="Heading3"/>
      </w:pPr>
      <w:bookmarkStart w:id="166" w:name="_heading=h.grp8c9nhv47j" w:colFirst="0" w:colLast="0"/>
      <w:bookmarkEnd w:id="166"/>
      <w:r>
        <w:t>Heat Illnesses:</w:t>
      </w:r>
    </w:p>
    <w:p w14:paraId="6CE6F60A" w14:textId="77777777" w:rsidR="007B3880" w:rsidRDefault="00451D22">
      <w:pPr>
        <w:rPr>
          <w:sz w:val="24"/>
          <w:szCs w:val="24"/>
        </w:rPr>
      </w:pPr>
      <w:r>
        <w:rPr>
          <w:sz w:val="24"/>
          <w:szCs w:val="24"/>
        </w:rPr>
        <w:t>Rising heat causes conditions like heatstroke and exhaustion.</w:t>
      </w:r>
    </w:p>
    <w:p w14:paraId="7379C255" w14:textId="77777777" w:rsidR="007B3880" w:rsidRDefault="00451D22">
      <w:pPr>
        <w:pStyle w:val="Heading3"/>
      </w:pPr>
      <w:bookmarkStart w:id="167" w:name="_heading=h.pzoz10om813j" w:colFirst="0" w:colLast="0"/>
      <w:bookmarkEnd w:id="167"/>
      <w:r>
        <w:t>Respiratory Issues:</w:t>
      </w:r>
    </w:p>
    <w:p w14:paraId="21213BE1" w14:textId="77777777" w:rsidR="007B3880" w:rsidRDefault="00451D22">
      <w:pPr>
        <w:rPr>
          <w:sz w:val="24"/>
          <w:szCs w:val="24"/>
        </w:rPr>
      </w:pPr>
      <w:r>
        <w:rPr>
          <w:sz w:val="24"/>
          <w:szCs w:val="24"/>
        </w:rPr>
        <w:t>Air pollution worsens asthma and other lung diseases.</w:t>
      </w:r>
    </w:p>
    <w:p w14:paraId="1302EA1A" w14:textId="77777777" w:rsidR="007B3880" w:rsidRDefault="00451D22">
      <w:pPr>
        <w:pStyle w:val="Heading3"/>
      </w:pPr>
      <w:bookmarkStart w:id="168" w:name="_heading=h.lu769uqjyg92" w:colFirst="0" w:colLast="0"/>
      <w:bookmarkEnd w:id="168"/>
      <w:r>
        <w:t>Waterborne Diseases:</w:t>
      </w:r>
    </w:p>
    <w:p w14:paraId="71DBA63C" w14:textId="77777777" w:rsidR="007B3880" w:rsidRDefault="00451D22">
      <w:pPr>
        <w:rPr>
          <w:sz w:val="24"/>
          <w:szCs w:val="24"/>
        </w:rPr>
      </w:pPr>
      <w:r>
        <w:rPr>
          <w:sz w:val="24"/>
          <w:szCs w:val="24"/>
        </w:rPr>
        <w:t>Warmer, scarce water increases diseases like cholera.</w:t>
      </w:r>
    </w:p>
    <w:p w14:paraId="12852DE2" w14:textId="77777777" w:rsidR="007B3880" w:rsidRDefault="00451D22">
      <w:pPr>
        <w:pStyle w:val="Heading3"/>
      </w:pPr>
      <w:bookmarkStart w:id="169" w:name="_heading=h.jsebyhrlfeu8" w:colFirst="0" w:colLast="0"/>
      <w:bookmarkEnd w:id="169"/>
      <w:r>
        <w:t>Vector-Borne Diseases:</w:t>
      </w:r>
    </w:p>
    <w:p w14:paraId="1A3DE1BD" w14:textId="77777777" w:rsidR="007B3880" w:rsidRDefault="00451D22">
      <w:pPr>
        <w:rPr>
          <w:sz w:val="24"/>
          <w:szCs w:val="24"/>
        </w:rPr>
      </w:pPr>
      <w:r>
        <w:rPr>
          <w:sz w:val="24"/>
          <w:szCs w:val="24"/>
        </w:rPr>
        <w:t>Mosquitoes and other carriers spread further, raising disease risks.</w:t>
      </w:r>
    </w:p>
    <w:p w14:paraId="5309D0B2" w14:textId="77777777" w:rsidR="007B3880" w:rsidRDefault="00451D22">
      <w:pPr>
        <w:pStyle w:val="Heading3"/>
      </w:pPr>
      <w:bookmarkStart w:id="170" w:name="_heading=h.sdu9wggu52nj" w:colFirst="0" w:colLast="0"/>
      <w:bookmarkEnd w:id="170"/>
      <w:r>
        <w:t>Mental Health:</w:t>
      </w:r>
    </w:p>
    <w:p w14:paraId="3A982FFB" w14:textId="77777777" w:rsidR="007B3880" w:rsidRDefault="00451D22">
      <w:pPr>
        <w:rPr>
          <w:sz w:val="24"/>
          <w:szCs w:val="24"/>
        </w:rPr>
      </w:pPr>
      <w:r>
        <w:rPr>
          <w:sz w:val="24"/>
          <w:szCs w:val="24"/>
        </w:rPr>
        <w:t>Climate stress leads to anxiety, depression, and trauma.</w:t>
      </w:r>
    </w:p>
    <w:p w14:paraId="7B757890" w14:textId="77777777" w:rsidR="007B3880" w:rsidRDefault="00451D22">
      <w:pPr>
        <w:rPr>
          <w:sz w:val="24"/>
          <w:szCs w:val="24"/>
        </w:rPr>
      </w:pPr>
      <w:r>
        <w:rPr>
          <w:sz w:val="24"/>
          <w:szCs w:val="24"/>
        </w:rPr>
        <w:t>Lower Crop Production</w:t>
      </w:r>
    </w:p>
    <w:p w14:paraId="649F17FC" w14:textId="77777777" w:rsidR="007B3880" w:rsidRDefault="00451D22">
      <w:pPr>
        <w:rPr>
          <w:sz w:val="24"/>
          <w:szCs w:val="24"/>
        </w:rPr>
      </w:pPr>
      <w:r>
        <w:rPr>
          <w:sz w:val="24"/>
          <w:szCs w:val="24"/>
        </w:rPr>
        <w:t>Shifting climate patterns reduce harvests and affect food supply.</w:t>
      </w:r>
    </w:p>
    <w:p w14:paraId="4667F923" w14:textId="77777777" w:rsidR="007B3880" w:rsidRDefault="007B3880">
      <w:pPr>
        <w:rPr>
          <w:sz w:val="24"/>
          <w:szCs w:val="24"/>
        </w:rPr>
      </w:pPr>
    </w:p>
    <w:p w14:paraId="1DCD7E59" w14:textId="77777777" w:rsidR="007B3880" w:rsidRDefault="00451D22">
      <w:pPr>
        <w:jc w:val="both"/>
        <w:rPr>
          <w:sz w:val="24"/>
          <w:szCs w:val="24"/>
        </w:rPr>
      </w:pPr>
      <w:r>
        <w:rPr>
          <w:noProof/>
          <w:sz w:val="24"/>
          <w:szCs w:val="24"/>
        </w:rPr>
        <w:lastRenderedPageBreak/>
        <w:drawing>
          <wp:inline distT="114300" distB="114300" distL="114300" distR="114300" wp14:anchorId="4DD6B80D" wp14:editId="415FB173">
            <wp:extent cx="5534025" cy="3588203"/>
            <wp:effectExtent l="0" t="0" r="0" b="0"/>
            <wp:docPr id="2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2"/>
                    <a:srcRect/>
                    <a:stretch>
                      <a:fillRect/>
                    </a:stretch>
                  </pic:blipFill>
                  <pic:spPr>
                    <a:xfrm>
                      <a:off x="0" y="0"/>
                      <a:ext cx="5534025" cy="3588203"/>
                    </a:xfrm>
                    <a:prstGeom prst="rect">
                      <a:avLst/>
                    </a:prstGeom>
                    <a:ln/>
                  </pic:spPr>
                </pic:pic>
              </a:graphicData>
            </a:graphic>
          </wp:inline>
        </w:drawing>
      </w:r>
    </w:p>
    <w:p w14:paraId="6F74CC82" w14:textId="77777777" w:rsidR="007B3880" w:rsidRDefault="00451D22">
      <w:pPr>
        <w:pStyle w:val="Heading3"/>
      </w:pPr>
      <w:bookmarkStart w:id="171" w:name="_heading=h.sm5ed81hjine" w:colFirst="0" w:colLast="0"/>
      <w:bookmarkEnd w:id="171"/>
      <w:r>
        <w:t>Rising Food Costs</w:t>
      </w:r>
    </w:p>
    <w:p w14:paraId="6ED68F8F" w14:textId="77777777" w:rsidR="007B3880" w:rsidRDefault="00451D22">
      <w:pPr>
        <w:rPr>
          <w:sz w:val="24"/>
          <w:szCs w:val="24"/>
        </w:rPr>
      </w:pPr>
      <w:r>
        <w:rPr>
          <w:sz w:val="24"/>
          <w:szCs w:val="24"/>
        </w:rPr>
        <w:t>Scarcity and supply issues drive up prices, hitting the poor hardest.</w:t>
      </w:r>
    </w:p>
    <w:p w14:paraId="384E565D" w14:textId="77777777" w:rsidR="007B3880" w:rsidRDefault="00451D22">
      <w:pPr>
        <w:pStyle w:val="Heading3"/>
      </w:pPr>
      <w:bookmarkStart w:id="172" w:name="_heading=h.ypy5srhjvxrb" w:colFirst="0" w:colLast="0"/>
      <w:bookmarkEnd w:id="172"/>
      <w:r>
        <w:t>Malnutrition Risk</w:t>
      </w:r>
    </w:p>
    <w:p w14:paraId="3053F98A" w14:textId="77777777" w:rsidR="007B3880" w:rsidRDefault="00451D22">
      <w:pPr>
        <w:rPr>
          <w:sz w:val="24"/>
          <w:szCs w:val="24"/>
        </w:rPr>
      </w:pPr>
      <w:r>
        <w:rPr>
          <w:sz w:val="24"/>
          <w:szCs w:val="24"/>
        </w:rPr>
        <w:t>Less access to healthy food increases malnutrition, especially in vulnerable groups.</w:t>
      </w:r>
    </w:p>
    <w:p w14:paraId="2098EF1D" w14:textId="77777777" w:rsidR="007B3880" w:rsidRDefault="00451D22">
      <w:pPr>
        <w:pStyle w:val="Heading3"/>
      </w:pPr>
      <w:bookmarkStart w:id="173" w:name="_heading=h.xjr91l2cb9fv" w:colFirst="0" w:colLast="0"/>
      <w:bookmarkEnd w:id="173"/>
      <w:r>
        <w:t>Dietary Shifts</w:t>
      </w:r>
    </w:p>
    <w:p w14:paraId="2619E60E" w14:textId="77777777" w:rsidR="007B3880" w:rsidRDefault="00451D22">
      <w:pPr>
        <w:rPr>
          <w:sz w:val="24"/>
          <w:szCs w:val="24"/>
        </w:rPr>
      </w:pPr>
      <w:r>
        <w:rPr>
          <w:sz w:val="24"/>
          <w:szCs w:val="24"/>
        </w:rPr>
        <w:t>Food changes may lead to poor nutrition and deficiencies.</w:t>
      </w:r>
    </w:p>
    <w:p w14:paraId="4A9B7B9B" w14:textId="77777777" w:rsidR="007B3880" w:rsidRDefault="00451D22">
      <w:pPr>
        <w:pStyle w:val="Heading3"/>
      </w:pPr>
      <w:bookmarkStart w:id="174" w:name="_heading=h.9fmjsvmjeqh1" w:colFirst="0" w:colLast="0"/>
      <w:bookmarkEnd w:id="174"/>
      <w:r>
        <w:t>Fisheries at Risk</w:t>
      </w:r>
    </w:p>
    <w:p w14:paraId="49E1BEF4" w14:textId="77777777" w:rsidR="007B3880" w:rsidRDefault="00451D22">
      <w:pPr>
        <w:rPr>
          <w:sz w:val="24"/>
          <w:szCs w:val="24"/>
        </w:rPr>
      </w:pPr>
      <w:r>
        <w:rPr>
          <w:sz w:val="24"/>
          <w:szCs w:val="24"/>
        </w:rPr>
        <w:t>Warming seas and acidification harm fish stocks and coastal food sources</w:t>
      </w:r>
    </w:p>
    <w:p w14:paraId="746761B7" w14:textId="77777777" w:rsidR="007B3880" w:rsidRDefault="00451D22">
      <w:pPr>
        <w:pStyle w:val="Heading1"/>
      </w:pPr>
      <w:bookmarkStart w:id="175" w:name="_heading=h.xvr57uji4adx" w:colFirst="0" w:colLast="0"/>
      <w:bookmarkEnd w:id="175"/>
      <w:r>
        <w:t xml:space="preserve">(3.9). Climate change in India </w:t>
      </w:r>
    </w:p>
    <w:p w14:paraId="3D1CA9D5" w14:textId="77777777" w:rsidR="007B3880" w:rsidRDefault="00451D22">
      <w:r>
        <w:rPr>
          <w:sz w:val="24"/>
          <w:szCs w:val="24"/>
        </w:rPr>
        <w:t>India is facing the growing impacts of climate change. From hotter days to unpredictable rains, the environment is shifting in ways that directly affect people's lives and livelihoods. Rural and urban areas alike are seeing the consequence.</w:t>
      </w:r>
    </w:p>
    <w:p w14:paraId="0FAC3011" w14:textId="77777777" w:rsidR="007B3880" w:rsidRDefault="00451D22">
      <w:pPr>
        <w:pStyle w:val="Heading2"/>
        <w:rPr>
          <w:sz w:val="36"/>
          <w:szCs w:val="36"/>
        </w:rPr>
      </w:pPr>
      <w:bookmarkStart w:id="176" w:name="_heading=h.b8u70x161xxk" w:colFirst="0" w:colLast="0"/>
      <w:bookmarkEnd w:id="176"/>
      <w:r>
        <w:lastRenderedPageBreak/>
        <w:t>(</w:t>
      </w:r>
      <w:proofErr w:type="spellStart"/>
      <w:r>
        <w:t>i</w:t>
      </w:r>
      <w:proofErr w:type="spellEnd"/>
      <w:r>
        <w:t xml:space="preserve">). </w:t>
      </w:r>
      <w:r>
        <w:rPr>
          <w:sz w:val="36"/>
          <w:szCs w:val="36"/>
        </w:rPr>
        <w:t>Current Scenario and statistics:</w:t>
      </w:r>
    </w:p>
    <w:p w14:paraId="5BBCADED" w14:textId="77777777" w:rsidR="007B3880" w:rsidRDefault="00451D22">
      <w:pPr>
        <w:pStyle w:val="Heading2"/>
      </w:pPr>
      <w:bookmarkStart w:id="177" w:name="_heading=h.qv3ftokilcws" w:colFirst="0" w:colLast="0"/>
      <w:bookmarkEnd w:id="177"/>
      <w:r>
        <w:t>1. Temperature Rise &amp; Extreme Weather:</w:t>
      </w:r>
    </w:p>
    <w:p w14:paraId="70694E50" w14:textId="77777777" w:rsidR="007B3880" w:rsidRDefault="00451D22">
      <w:pPr>
        <w:rPr>
          <w:sz w:val="24"/>
          <w:szCs w:val="24"/>
        </w:rPr>
      </w:pPr>
      <w:r>
        <w:rPr>
          <w:sz w:val="24"/>
          <w:szCs w:val="24"/>
        </w:rPr>
        <w:t>India’s temperature rose 0.7°C (1901-2018), with Delhi expected to increase by 5.3°C. Heatwaves and extreme weather are causing damage.</w:t>
      </w:r>
    </w:p>
    <w:p w14:paraId="12EE3E83" w14:textId="77777777" w:rsidR="007B3880" w:rsidRDefault="00451D22">
      <w:pPr>
        <w:pStyle w:val="Heading3"/>
      </w:pPr>
      <w:bookmarkStart w:id="178" w:name="_heading=h.2cssc8g7mmru" w:colFirst="0" w:colLast="0"/>
      <w:bookmarkEnd w:id="178"/>
      <w:r>
        <w:t xml:space="preserve">2. </w:t>
      </w:r>
      <w:r>
        <w:t>Agriculture &amp; Water:</w:t>
      </w:r>
    </w:p>
    <w:p w14:paraId="58E0ED59" w14:textId="77777777" w:rsidR="007B3880" w:rsidRDefault="00451D22">
      <w:pPr>
        <w:rPr>
          <w:sz w:val="24"/>
          <w:szCs w:val="24"/>
        </w:rPr>
      </w:pPr>
      <w:r>
        <w:rPr>
          <w:sz w:val="24"/>
          <w:szCs w:val="24"/>
        </w:rPr>
        <w:t>Changing rainfall and rising temperatures disrupt farming and water availability, with droughts and water scarcity affecting 40% of the population by 2050.</w:t>
      </w:r>
    </w:p>
    <w:p w14:paraId="47FE4D4B" w14:textId="77777777" w:rsidR="007B3880" w:rsidRDefault="00451D22">
      <w:pPr>
        <w:pStyle w:val="Heading3"/>
      </w:pPr>
      <w:bookmarkStart w:id="179" w:name="_heading=h.bor6psk0yqqf" w:colFirst="0" w:colLast="0"/>
      <w:bookmarkEnd w:id="179"/>
      <w:r>
        <w:t>3. Coastal Vulnerabilities:</w:t>
      </w:r>
    </w:p>
    <w:p w14:paraId="01E8078C" w14:textId="77777777" w:rsidR="007B3880" w:rsidRDefault="00451D22">
      <w:pPr>
        <w:rPr>
          <w:sz w:val="24"/>
          <w:szCs w:val="24"/>
        </w:rPr>
      </w:pPr>
      <w:r>
        <w:rPr>
          <w:sz w:val="24"/>
          <w:szCs w:val="24"/>
        </w:rPr>
        <w:t>Rising sea levels threaten coastal areas, causing erosion and saltwater intrusion.</w:t>
      </w:r>
    </w:p>
    <w:p w14:paraId="3D763C68" w14:textId="77777777" w:rsidR="007B3880" w:rsidRDefault="00451D22">
      <w:pPr>
        <w:pStyle w:val="Heading3"/>
      </w:pPr>
      <w:bookmarkStart w:id="180" w:name="_heading=h.u50lze9olztm" w:colFirst="0" w:colLast="0"/>
      <w:bookmarkEnd w:id="180"/>
      <w:r>
        <w:t>4. Health Impacts:</w:t>
      </w:r>
    </w:p>
    <w:p w14:paraId="7BF8449C" w14:textId="77777777" w:rsidR="007B3880" w:rsidRDefault="00451D22">
      <w:pPr>
        <w:rPr>
          <w:sz w:val="24"/>
          <w:szCs w:val="24"/>
        </w:rPr>
      </w:pPr>
      <w:r>
        <w:rPr>
          <w:sz w:val="24"/>
          <w:szCs w:val="24"/>
        </w:rPr>
        <w:t>Climate change worsens heatstroke, respiratory diseases, and vector-borne illnesses like malaria and diarrhea.</w:t>
      </w:r>
    </w:p>
    <w:p w14:paraId="7E6D1BEA" w14:textId="77777777" w:rsidR="007B3880" w:rsidRDefault="00451D22">
      <w:pPr>
        <w:pStyle w:val="Heading3"/>
      </w:pPr>
      <w:bookmarkStart w:id="181" w:name="_heading=h.dnpx7t540w2c" w:colFirst="0" w:colLast="0"/>
      <w:bookmarkEnd w:id="181"/>
      <w:r>
        <w:t>5. Vulnerability &amp; Adaptation:</w:t>
      </w:r>
    </w:p>
    <w:p w14:paraId="3AD4DAF7" w14:textId="77777777" w:rsidR="007B3880" w:rsidRDefault="00451D22">
      <w:pPr>
        <w:rPr>
          <w:sz w:val="24"/>
          <w:szCs w:val="24"/>
        </w:rPr>
      </w:pPr>
      <w:r>
        <w:rPr>
          <w:sz w:val="24"/>
          <w:szCs w:val="24"/>
        </w:rPr>
        <w:t>India’s geography and reliance on agriculture make it vulnerable. Adaptation is needed through better water management and climate-resilient farming.</w:t>
      </w:r>
    </w:p>
    <w:p w14:paraId="12E1126B" w14:textId="77777777" w:rsidR="007B3880" w:rsidRDefault="00451D22">
      <w:pPr>
        <w:pStyle w:val="Heading3"/>
      </w:pPr>
      <w:bookmarkStart w:id="182" w:name="_heading=h.ye0gwt8msjt5" w:colFirst="0" w:colLast="0"/>
      <w:bookmarkEnd w:id="182"/>
      <w:r>
        <w:t>6. Mitigation Efforts:</w:t>
      </w:r>
    </w:p>
    <w:p w14:paraId="5F8C60CB" w14:textId="77777777" w:rsidR="007B3880" w:rsidRDefault="00451D22">
      <w:pPr>
        <w:rPr>
          <w:sz w:val="24"/>
          <w:szCs w:val="24"/>
        </w:rPr>
      </w:pPr>
      <w:r>
        <w:rPr>
          <w:sz w:val="24"/>
          <w:szCs w:val="24"/>
        </w:rPr>
        <w:t>India aims for net-zero emissions by 2070, expanding renewable energy and reducing emissions.</w:t>
      </w:r>
    </w:p>
    <w:p w14:paraId="276A485B" w14:textId="77777777" w:rsidR="007B3880" w:rsidRDefault="00451D22">
      <w:pPr>
        <w:pStyle w:val="Heading2"/>
      </w:pPr>
      <w:bookmarkStart w:id="183" w:name="_heading=h.aqx3nnq7rxj7" w:colFirst="0" w:colLast="0"/>
      <w:bookmarkEnd w:id="183"/>
      <w:r>
        <w:t xml:space="preserve">(2). </w:t>
      </w:r>
      <w:r>
        <w:rPr>
          <w:sz w:val="36"/>
          <w:szCs w:val="36"/>
        </w:rPr>
        <w:t>Vulnerable Area and communities</w:t>
      </w:r>
      <w:r>
        <w:t xml:space="preserve"> :</w:t>
      </w:r>
    </w:p>
    <w:p w14:paraId="33668128" w14:textId="77777777" w:rsidR="007B3880" w:rsidRDefault="00451D22">
      <w:pPr>
        <w:rPr>
          <w:sz w:val="24"/>
          <w:szCs w:val="24"/>
        </w:rPr>
      </w:pPr>
      <w:r>
        <w:rPr>
          <w:sz w:val="24"/>
          <w:szCs w:val="24"/>
        </w:rPr>
        <w:t>India is facing serious threats from climate change, especially in certain regions and communities. States like Assam, Andhra Pradesh, Maharashtra, Karnataka, and Bihar are among the most affected, experiencing disasters such as floods, droughts, and heatwaves.</w:t>
      </w:r>
    </w:p>
    <w:p w14:paraId="7E75BAE9" w14:textId="77777777" w:rsidR="007B3880" w:rsidRDefault="00451D22">
      <w:pPr>
        <w:pStyle w:val="Heading2"/>
        <w:rPr>
          <w:sz w:val="36"/>
          <w:szCs w:val="36"/>
        </w:rPr>
      </w:pPr>
      <w:bookmarkStart w:id="184" w:name="_heading=h.aac7tp1ykdfb" w:colFirst="0" w:colLast="0"/>
      <w:bookmarkEnd w:id="184"/>
      <w:r>
        <w:lastRenderedPageBreak/>
        <w:t xml:space="preserve"> </w:t>
      </w:r>
      <w:r>
        <w:rPr>
          <w:sz w:val="36"/>
          <w:szCs w:val="36"/>
        </w:rPr>
        <w:t xml:space="preserve">(a). Vulnerable Region </w:t>
      </w:r>
    </w:p>
    <w:p w14:paraId="0590859E" w14:textId="77777777" w:rsidR="007B3880" w:rsidRDefault="00451D22">
      <w:pPr>
        <w:pStyle w:val="Heading3"/>
      </w:pPr>
      <w:bookmarkStart w:id="185" w:name="_heading=h.9whfj76lpbic" w:colFirst="0" w:colLast="0"/>
      <w:bookmarkEnd w:id="185"/>
      <w:r>
        <w:t>Coastal Areas:</w:t>
      </w:r>
    </w:p>
    <w:p w14:paraId="1462B360" w14:textId="77777777" w:rsidR="007B3880" w:rsidRDefault="00451D22">
      <w:pPr>
        <w:rPr>
          <w:sz w:val="24"/>
          <w:szCs w:val="24"/>
        </w:rPr>
      </w:pPr>
      <w:r>
        <w:rPr>
          <w:sz w:val="24"/>
          <w:szCs w:val="24"/>
        </w:rPr>
        <w:t>Rising sea levels and stronger storms are affecting the livelihoods and infrastructure of coastal regions.</w:t>
      </w:r>
    </w:p>
    <w:p w14:paraId="29882D76" w14:textId="77777777" w:rsidR="007B3880" w:rsidRDefault="00451D22">
      <w:pPr>
        <w:pStyle w:val="Heading3"/>
      </w:pPr>
      <w:bookmarkStart w:id="186" w:name="_heading=h.oz6dkf6p6o74" w:colFirst="0" w:colLast="0"/>
      <w:bookmarkEnd w:id="186"/>
      <w:r>
        <w:t>Northeast India:</w:t>
      </w:r>
    </w:p>
    <w:p w14:paraId="6844DB8F" w14:textId="77777777" w:rsidR="007B3880" w:rsidRDefault="00451D22">
      <w:pPr>
        <w:rPr>
          <w:sz w:val="24"/>
          <w:szCs w:val="24"/>
        </w:rPr>
      </w:pPr>
      <w:r>
        <w:rPr>
          <w:sz w:val="24"/>
          <w:szCs w:val="24"/>
        </w:rPr>
        <w:t>Due to heavy rainfall and hilly terrain, this region is highly prone to floods and landslides.</w:t>
      </w:r>
    </w:p>
    <w:p w14:paraId="34A7F908" w14:textId="77777777" w:rsidR="007B3880" w:rsidRDefault="00451D22">
      <w:pPr>
        <w:pStyle w:val="Heading3"/>
      </w:pPr>
      <w:bookmarkStart w:id="187" w:name="_heading=h.476f73a20cg6" w:colFirst="0" w:colLast="0"/>
      <w:bookmarkEnd w:id="187"/>
      <w:r>
        <w:t>Central and Southern India:</w:t>
      </w:r>
    </w:p>
    <w:p w14:paraId="2B0979F4" w14:textId="77777777" w:rsidR="007B3880" w:rsidRDefault="00451D22">
      <w:pPr>
        <w:rPr>
          <w:sz w:val="24"/>
          <w:szCs w:val="24"/>
        </w:rPr>
      </w:pPr>
      <w:r>
        <w:rPr>
          <w:sz w:val="24"/>
          <w:szCs w:val="24"/>
        </w:rPr>
        <w:t>Irregular rainfall and increasing temperatures are making droughts and heatwaves more common here.</w:t>
      </w:r>
    </w:p>
    <w:p w14:paraId="25985B83" w14:textId="77777777" w:rsidR="007B3880" w:rsidRDefault="00451D22">
      <w:pPr>
        <w:pStyle w:val="Heading3"/>
      </w:pPr>
      <w:bookmarkStart w:id="188" w:name="_heading=h.w7v1tzgl975o" w:colFirst="0" w:colLast="0"/>
      <w:bookmarkEnd w:id="188"/>
      <w:r>
        <w:t>Urban Areas:</w:t>
      </w:r>
    </w:p>
    <w:p w14:paraId="60FB6A35" w14:textId="77777777" w:rsidR="007B3880" w:rsidRDefault="00451D22">
      <w:pPr>
        <w:rPr>
          <w:sz w:val="24"/>
          <w:szCs w:val="24"/>
        </w:rPr>
      </w:pPr>
      <w:r>
        <w:rPr>
          <w:sz w:val="24"/>
          <w:szCs w:val="24"/>
        </w:rPr>
        <w:t>Overcrowded cities with poor planning face greater risks from heatwaves, flooding, and health-related issues.</w:t>
      </w:r>
    </w:p>
    <w:p w14:paraId="2826673F" w14:textId="77777777" w:rsidR="007B3880" w:rsidRDefault="007B3880">
      <w:pPr>
        <w:rPr>
          <w:sz w:val="24"/>
          <w:szCs w:val="24"/>
        </w:rPr>
      </w:pPr>
    </w:p>
    <w:p w14:paraId="64539641" w14:textId="77777777" w:rsidR="007B3880" w:rsidRDefault="00451D22">
      <w:pPr>
        <w:rPr>
          <w:sz w:val="36"/>
          <w:szCs w:val="36"/>
        </w:rPr>
      </w:pPr>
      <w:r>
        <w:rPr>
          <w:sz w:val="36"/>
          <w:szCs w:val="36"/>
        </w:rPr>
        <w:t>(b).Vulnerable Communities:</w:t>
      </w:r>
    </w:p>
    <w:p w14:paraId="75B8288E" w14:textId="77777777" w:rsidR="007B3880" w:rsidRDefault="00451D22">
      <w:pPr>
        <w:pStyle w:val="Heading3"/>
      </w:pPr>
      <w:bookmarkStart w:id="189" w:name="_heading=h.26rmtgk76r5i" w:colFirst="0" w:colLast="0"/>
      <w:bookmarkEnd w:id="189"/>
      <w:r>
        <w:t>Villages and Farmers:</w:t>
      </w:r>
    </w:p>
    <w:p w14:paraId="34F8D3D6" w14:textId="77777777" w:rsidR="007B3880" w:rsidRDefault="00451D22">
      <w:pPr>
        <w:rPr>
          <w:sz w:val="24"/>
          <w:szCs w:val="24"/>
        </w:rPr>
      </w:pPr>
      <w:r>
        <w:rPr>
          <w:sz w:val="24"/>
          <w:szCs w:val="24"/>
        </w:rPr>
        <w:t>Changing weather affects farming, making it hard for rural people to earn and get enough food.</w:t>
      </w:r>
    </w:p>
    <w:p w14:paraId="48E38325" w14:textId="77777777" w:rsidR="007B3880" w:rsidRDefault="00451D22">
      <w:pPr>
        <w:pStyle w:val="Heading3"/>
      </w:pPr>
      <w:bookmarkStart w:id="190" w:name="_heading=h.k5o0e1n1ihgz" w:colFirst="0" w:colLast="0"/>
      <w:bookmarkEnd w:id="190"/>
      <w:r>
        <w:t>Poor and Marginalized Groups:</w:t>
      </w:r>
    </w:p>
    <w:p w14:paraId="5B2B0A71" w14:textId="77777777" w:rsidR="007B3880" w:rsidRDefault="00451D22">
      <w:pPr>
        <w:rPr>
          <w:sz w:val="24"/>
          <w:szCs w:val="24"/>
        </w:rPr>
      </w:pPr>
      <w:r>
        <w:rPr>
          <w:sz w:val="24"/>
          <w:szCs w:val="24"/>
        </w:rPr>
        <w:t>People with fewer resources—like tribal and Scheduled Caste communities—struggle more to cope with climate impacts.</w:t>
      </w:r>
    </w:p>
    <w:p w14:paraId="1D3C6F63" w14:textId="77777777" w:rsidR="007B3880" w:rsidRDefault="00451D22">
      <w:pPr>
        <w:pStyle w:val="Heading3"/>
      </w:pPr>
      <w:bookmarkStart w:id="191" w:name="_heading=h.u4e8gmi9c755" w:colFirst="0" w:colLast="0"/>
      <w:bookmarkEnd w:id="191"/>
      <w:r>
        <w:t>People Dependent on Nature:</w:t>
      </w:r>
    </w:p>
    <w:p w14:paraId="3289F6BE" w14:textId="77777777" w:rsidR="007B3880" w:rsidRDefault="00451D22">
      <w:pPr>
        <w:rPr>
          <w:sz w:val="24"/>
          <w:szCs w:val="24"/>
        </w:rPr>
      </w:pPr>
      <w:r>
        <w:rPr>
          <w:sz w:val="24"/>
          <w:szCs w:val="24"/>
        </w:rPr>
        <w:t>Tribal groups who rely on forests and water are more affected by deforestation and water shortages.</w:t>
      </w:r>
    </w:p>
    <w:p w14:paraId="71CB9F54" w14:textId="77777777" w:rsidR="007B3880" w:rsidRDefault="00451D22">
      <w:pPr>
        <w:pStyle w:val="Heading3"/>
      </w:pPr>
      <w:bookmarkStart w:id="192" w:name="_heading=h.c9q6szg0226w" w:colFirst="0" w:colLast="0"/>
      <w:bookmarkEnd w:id="192"/>
      <w:r>
        <w:t>Coastal Residents:</w:t>
      </w:r>
    </w:p>
    <w:p w14:paraId="2BAC3E39" w14:textId="77777777" w:rsidR="007B3880" w:rsidRDefault="00451D22">
      <w:pPr>
        <w:rPr>
          <w:sz w:val="24"/>
          <w:szCs w:val="24"/>
        </w:rPr>
      </w:pPr>
      <w:r>
        <w:rPr>
          <w:sz w:val="24"/>
          <w:szCs w:val="24"/>
        </w:rPr>
        <w:t>Those living near the sea face risks from rising water levels, erosion, and storms.</w:t>
      </w:r>
    </w:p>
    <w:p w14:paraId="09DBC8FB" w14:textId="77777777" w:rsidR="007B3880" w:rsidRDefault="00451D22">
      <w:pPr>
        <w:rPr>
          <w:sz w:val="24"/>
          <w:szCs w:val="24"/>
        </w:rPr>
      </w:pPr>
      <w:r>
        <w:rPr>
          <w:sz w:val="24"/>
          <w:szCs w:val="24"/>
        </w:rPr>
        <w:t>Elderly and Children:</w:t>
      </w:r>
    </w:p>
    <w:p w14:paraId="4FBA0878" w14:textId="77777777" w:rsidR="007B3880" w:rsidRDefault="00451D22">
      <w:pPr>
        <w:rPr>
          <w:sz w:val="24"/>
          <w:szCs w:val="24"/>
        </w:rPr>
      </w:pPr>
      <w:r>
        <w:rPr>
          <w:sz w:val="24"/>
          <w:szCs w:val="24"/>
        </w:rPr>
        <w:lastRenderedPageBreak/>
        <w:t>They are more vulnerable to heat and diseases, making their health more at risk.</w:t>
      </w:r>
    </w:p>
    <w:p w14:paraId="2EE3C1C8" w14:textId="77777777" w:rsidR="007B3880" w:rsidRDefault="00451D22">
      <w:pPr>
        <w:pStyle w:val="Heading1"/>
      </w:pPr>
      <w:bookmarkStart w:id="193" w:name="_heading=h.3t2sx5kd9e6r" w:colFirst="0" w:colLast="0"/>
      <w:bookmarkEnd w:id="193"/>
      <w:r>
        <w:t xml:space="preserve">(3.10). </w:t>
      </w:r>
      <w:r>
        <w:rPr>
          <w:sz w:val="36"/>
          <w:szCs w:val="36"/>
        </w:rPr>
        <w:t>Government Policy and Response:</w:t>
      </w:r>
      <w:r>
        <w:t xml:space="preserve"> </w:t>
      </w:r>
    </w:p>
    <w:p w14:paraId="728DD57E" w14:textId="77777777" w:rsidR="007B3880" w:rsidRDefault="00451D22">
      <w:pPr>
        <w:rPr>
          <w:sz w:val="24"/>
          <w:szCs w:val="24"/>
        </w:rPr>
      </w:pPr>
      <w:r>
        <w:rPr>
          <w:sz w:val="24"/>
          <w:szCs w:val="24"/>
        </w:rPr>
        <w:t>India has acknowledged the urgent need to address climate change and has implemented various policies and actions to reduce greenhouse gas emissions and enhance sustainability. Here are the key aspects of the government’s response:</w:t>
      </w:r>
    </w:p>
    <w:p w14:paraId="464439AF" w14:textId="77777777" w:rsidR="007B3880" w:rsidRDefault="00451D22">
      <w:pPr>
        <w:pStyle w:val="Heading2"/>
        <w:rPr>
          <w:sz w:val="24"/>
          <w:szCs w:val="24"/>
        </w:rPr>
      </w:pPr>
      <w:bookmarkStart w:id="194" w:name="_heading=h.h80e7jtpfot" w:colFirst="0" w:colLast="0"/>
      <w:bookmarkEnd w:id="194"/>
      <w:r>
        <w:t>1. National Action Plan on Climate Change (NAPCC)</w:t>
      </w:r>
    </w:p>
    <w:p w14:paraId="4265D29B" w14:textId="77777777" w:rsidR="007B3880" w:rsidRDefault="00451D22">
      <w:pPr>
        <w:spacing w:line="360" w:lineRule="auto"/>
        <w:rPr>
          <w:sz w:val="24"/>
          <w:szCs w:val="24"/>
        </w:rPr>
      </w:pPr>
      <w:r>
        <w:rPr>
          <w:sz w:val="24"/>
          <w:szCs w:val="24"/>
        </w:rPr>
        <w:t>•  Launched in 2008, the NAPCC serves as the overarching framework for climate action in India.</w:t>
      </w:r>
    </w:p>
    <w:p w14:paraId="574D4A97" w14:textId="77777777" w:rsidR="007B3880" w:rsidRDefault="00451D22">
      <w:pPr>
        <w:rPr>
          <w:sz w:val="24"/>
          <w:szCs w:val="24"/>
        </w:rPr>
      </w:pPr>
      <w:r>
        <w:rPr>
          <w:sz w:val="24"/>
          <w:szCs w:val="24"/>
        </w:rPr>
        <w:t>•  It consists of 8 national missions that address different sectors like energy efficiency, solar energy, sustainable agriculture, and water conservation.</w:t>
      </w:r>
    </w:p>
    <w:p w14:paraId="4B336B3B" w14:textId="77777777" w:rsidR="007B3880" w:rsidRDefault="00451D22">
      <w:pPr>
        <w:pStyle w:val="Heading2"/>
        <w:spacing w:line="360" w:lineRule="auto"/>
      </w:pPr>
      <w:bookmarkStart w:id="195" w:name="_heading=h.1m7zhn8okspg" w:colFirst="0" w:colLast="0"/>
      <w:bookmarkEnd w:id="195"/>
      <w:r>
        <w:t>2.  Bharat Stage (BS)</w:t>
      </w:r>
    </w:p>
    <w:p w14:paraId="0EA59140" w14:textId="77777777" w:rsidR="007B3880" w:rsidRDefault="00451D22">
      <w:pPr>
        <w:spacing w:line="360" w:lineRule="auto"/>
        <w:rPr>
          <w:sz w:val="24"/>
          <w:szCs w:val="24"/>
        </w:rPr>
      </w:pPr>
      <w:r>
        <w:rPr>
          <w:sz w:val="24"/>
          <w:szCs w:val="24"/>
        </w:rPr>
        <w:t xml:space="preserve"> Emission Standards:</w:t>
      </w:r>
    </w:p>
    <w:p w14:paraId="00C1FD6D" w14:textId="77777777" w:rsidR="007B3880" w:rsidRDefault="00451D22">
      <w:pPr>
        <w:rPr>
          <w:sz w:val="24"/>
          <w:szCs w:val="24"/>
        </w:rPr>
      </w:pPr>
      <w:r>
        <w:rPr>
          <w:sz w:val="24"/>
          <w:szCs w:val="24"/>
        </w:rPr>
        <w:t>India moved directly from BS-IV to BS-VI in 2016 to reduce vehicle emissions and meet global standards.</w:t>
      </w:r>
    </w:p>
    <w:p w14:paraId="2D23E26A" w14:textId="77777777" w:rsidR="007B3880" w:rsidRDefault="00451D22">
      <w:pPr>
        <w:pStyle w:val="Heading2"/>
      </w:pPr>
      <w:bookmarkStart w:id="196" w:name="_heading=h.4wltw9vh5ppe" w:colFirst="0" w:colLast="0"/>
      <w:bookmarkEnd w:id="196"/>
      <w:r>
        <w:t>3.  National Clean Energy Fund (NCEF)</w:t>
      </w:r>
    </w:p>
    <w:p w14:paraId="54B1CF9B" w14:textId="77777777" w:rsidR="007B3880" w:rsidRDefault="00451D22">
      <w:pPr>
        <w:rPr>
          <w:sz w:val="24"/>
          <w:szCs w:val="24"/>
        </w:rPr>
      </w:pPr>
      <w:r>
        <w:rPr>
          <w:sz w:val="24"/>
          <w:szCs w:val="24"/>
        </w:rPr>
        <w:t xml:space="preserve">Established in 2010, it funds clean energy projects, sourced from a </w:t>
      </w:r>
      <w:proofErr w:type="spellStart"/>
      <w:r>
        <w:rPr>
          <w:sz w:val="24"/>
          <w:szCs w:val="24"/>
        </w:rPr>
        <w:t>cess</w:t>
      </w:r>
      <w:proofErr w:type="spellEnd"/>
      <w:r>
        <w:rPr>
          <w:sz w:val="24"/>
          <w:szCs w:val="24"/>
        </w:rPr>
        <w:t xml:space="preserve"> on coal.</w:t>
      </w:r>
    </w:p>
    <w:p w14:paraId="44763D25" w14:textId="77777777" w:rsidR="007B3880" w:rsidRDefault="00451D22">
      <w:pPr>
        <w:pStyle w:val="Heading2"/>
      </w:pPr>
      <w:bookmarkStart w:id="197" w:name="_heading=h.scq5ldxi81ew" w:colFirst="0" w:colLast="0"/>
      <w:bookmarkEnd w:id="197"/>
      <w:r>
        <w:t>4.  International Solar Alliance (ISA)</w:t>
      </w:r>
    </w:p>
    <w:p w14:paraId="07148FB5" w14:textId="77777777" w:rsidR="007B3880" w:rsidRDefault="00451D22">
      <w:pPr>
        <w:rPr>
          <w:sz w:val="24"/>
          <w:szCs w:val="24"/>
        </w:rPr>
      </w:pPr>
      <w:r>
        <w:rPr>
          <w:sz w:val="24"/>
          <w:szCs w:val="24"/>
        </w:rPr>
        <w:t xml:space="preserve">Launched by India and </w:t>
      </w:r>
      <w:r>
        <w:rPr>
          <w:sz w:val="24"/>
          <w:szCs w:val="24"/>
        </w:rPr>
        <w:t>France in 2015 to promote global solar energy cooperation.</w:t>
      </w:r>
    </w:p>
    <w:p w14:paraId="3AD9CF5F" w14:textId="77777777" w:rsidR="007B3880" w:rsidRDefault="00451D22">
      <w:pPr>
        <w:pStyle w:val="Heading2"/>
      </w:pPr>
      <w:bookmarkStart w:id="198" w:name="_heading=h.d23nmnb9owd" w:colFirst="0" w:colLast="0"/>
      <w:bookmarkEnd w:id="198"/>
      <w:r>
        <w:t>5. Targets Under the Paris Agreement</w:t>
      </w:r>
    </w:p>
    <w:p w14:paraId="50F54754" w14:textId="77777777" w:rsidR="007B3880" w:rsidRDefault="00451D22">
      <w:pPr>
        <w:rPr>
          <w:sz w:val="24"/>
          <w:szCs w:val="24"/>
        </w:rPr>
      </w:pPr>
      <w:r>
        <w:rPr>
          <w:sz w:val="24"/>
          <w:szCs w:val="24"/>
        </w:rPr>
        <w:t>•  India has committed to reducing its emissions intensity (emissions per unit of GDP) by 33-35% by 2030, compared to 2005 levels.</w:t>
      </w:r>
    </w:p>
    <w:p w14:paraId="6CBE36DB" w14:textId="77777777" w:rsidR="007B3880" w:rsidRDefault="00451D22">
      <w:pPr>
        <w:rPr>
          <w:sz w:val="24"/>
          <w:szCs w:val="24"/>
        </w:rPr>
      </w:pPr>
      <w:r>
        <w:rPr>
          <w:sz w:val="24"/>
          <w:szCs w:val="24"/>
        </w:rPr>
        <w:t xml:space="preserve">•  The country aims to </w:t>
      </w:r>
      <w:r>
        <w:rPr>
          <w:sz w:val="24"/>
          <w:szCs w:val="24"/>
        </w:rPr>
        <w:t>increase the share of non-fossil fuel-based power capacity to 40% by 2030.</w:t>
      </w:r>
    </w:p>
    <w:p w14:paraId="584B6B7D" w14:textId="77777777" w:rsidR="007B3880" w:rsidRDefault="00451D22">
      <w:pPr>
        <w:pStyle w:val="Heading2"/>
      </w:pPr>
      <w:bookmarkStart w:id="199" w:name="_heading=h.pyofi57o20s0" w:colFirst="0" w:colLast="0"/>
      <w:bookmarkEnd w:id="199"/>
      <w:r>
        <w:lastRenderedPageBreak/>
        <w:t>6. Renewable Energy Development</w:t>
      </w:r>
    </w:p>
    <w:p w14:paraId="60678508" w14:textId="77777777" w:rsidR="007B3880" w:rsidRDefault="00451D22">
      <w:pPr>
        <w:rPr>
          <w:sz w:val="24"/>
          <w:szCs w:val="24"/>
        </w:rPr>
      </w:pPr>
      <w:r>
        <w:rPr>
          <w:sz w:val="24"/>
          <w:szCs w:val="24"/>
        </w:rPr>
        <w:t>•  India has set ambitious renewable energy goals, aiming for 500 GW of non-fossil fuel-based capacity by 2030.</w:t>
      </w:r>
    </w:p>
    <w:p w14:paraId="7E676FF3" w14:textId="77777777" w:rsidR="007B3880" w:rsidRDefault="00451D22">
      <w:pPr>
        <w:rPr>
          <w:sz w:val="24"/>
          <w:szCs w:val="24"/>
        </w:rPr>
      </w:pPr>
      <w:r>
        <w:rPr>
          <w:sz w:val="24"/>
          <w:szCs w:val="24"/>
        </w:rPr>
        <w:t>•  The government has significantly invested in solar, wind, and hydro energy, with a target of achieving 175 GW of renewable energy by 2022, and 500 GW by 2030.</w:t>
      </w:r>
    </w:p>
    <w:p w14:paraId="613EBAA1" w14:textId="77777777" w:rsidR="007B3880" w:rsidRDefault="00451D22">
      <w:pPr>
        <w:rPr>
          <w:sz w:val="24"/>
          <w:szCs w:val="24"/>
        </w:rPr>
      </w:pPr>
      <w:r>
        <w:rPr>
          <w:sz w:val="24"/>
          <w:szCs w:val="24"/>
        </w:rPr>
        <w:t>•  The National Solar Mission has played a crucial role in scaling up solar energy projects.</w:t>
      </w:r>
    </w:p>
    <w:p w14:paraId="3E8AAE58" w14:textId="77777777" w:rsidR="007B3880" w:rsidRDefault="00451D22">
      <w:pPr>
        <w:pStyle w:val="Heading2"/>
        <w:spacing w:line="360" w:lineRule="auto"/>
      </w:pPr>
      <w:bookmarkStart w:id="200" w:name="_heading=h.cib05m5xvaci" w:colFirst="0" w:colLast="0"/>
      <w:bookmarkEnd w:id="200"/>
      <w:r>
        <w:t>7. Clean Energy Initiatives</w:t>
      </w:r>
    </w:p>
    <w:p w14:paraId="694F4979" w14:textId="77777777" w:rsidR="007B3880" w:rsidRDefault="00451D22">
      <w:pPr>
        <w:rPr>
          <w:sz w:val="24"/>
          <w:szCs w:val="24"/>
        </w:rPr>
      </w:pPr>
      <w:r>
        <w:rPr>
          <w:sz w:val="24"/>
          <w:szCs w:val="24"/>
        </w:rPr>
        <w:t>•  India has launched the National Green Hydrogen Mission and is expanding its wind energy capacity.</w:t>
      </w:r>
    </w:p>
    <w:p w14:paraId="21C28931" w14:textId="77777777" w:rsidR="007B3880" w:rsidRDefault="00451D22">
      <w:pPr>
        <w:rPr>
          <w:sz w:val="24"/>
          <w:szCs w:val="24"/>
        </w:rPr>
      </w:pPr>
      <w:r>
        <w:rPr>
          <w:sz w:val="24"/>
          <w:szCs w:val="24"/>
        </w:rPr>
        <w:t>•  Policies such as Viability Gap Funding (VGF) have been used to support offshore wind projects and enhance renewable energy projects' financial feasibility.</w:t>
      </w:r>
    </w:p>
    <w:p w14:paraId="3F15D54C" w14:textId="77777777" w:rsidR="007B3880" w:rsidRDefault="00451D22">
      <w:pPr>
        <w:pStyle w:val="Heading2"/>
        <w:spacing w:line="360" w:lineRule="auto"/>
      </w:pPr>
      <w:bookmarkStart w:id="201" w:name="_heading=h.roromdocrjgd" w:colFirst="0" w:colLast="0"/>
      <w:bookmarkEnd w:id="201"/>
      <w:r>
        <w:t>8. Energy Efficiency</w:t>
      </w:r>
    </w:p>
    <w:p w14:paraId="43A49CCD" w14:textId="77777777" w:rsidR="007B3880" w:rsidRDefault="00451D22">
      <w:pPr>
        <w:rPr>
          <w:sz w:val="24"/>
          <w:szCs w:val="24"/>
        </w:rPr>
      </w:pPr>
      <w:r>
        <w:rPr>
          <w:sz w:val="24"/>
          <w:szCs w:val="24"/>
        </w:rPr>
        <w:t>•  India has a National Mission for Enhanced Energy Efficiency (NMEEE), focusing on improving energy efficiency in industries, buildings, and other sectors.</w:t>
      </w:r>
    </w:p>
    <w:p w14:paraId="1D20364C" w14:textId="77777777" w:rsidR="007B3880" w:rsidRDefault="007B3880">
      <w:pPr>
        <w:spacing w:line="360" w:lineRule="auto"/>
        <w:rPr>
          <w:sz w:val="24"/>
          <w:szCs w:val="24"/>
        </w:rPr>
      </w:pPr>
    </w:p>
    <w:p w14:paraId="77CFC292" w14:textId="77777777" w:rsidR="007B3880" w:rsidRDefault="00451D22">
      <w:pPr>
        <w:rPr>
          <w:sz w:val="24"/>
          <w:szCs w:val="24"/>
        </w:rPr>
      </w:pPr>
      <w:r>
        <w:rPr>
          <w:sz w:val="24"/>
          <w:szCs w:val="24"/>
        </w:rPr>
        <w:t>•  The Bureau of Energy Efficiency (BEE) promotes energy-saving schemes such as the Perform, Achieve, and Trade (PAT) scheme and the Energy Conservation Building Code (ECBC).</w:t>
      </w:r>
    </w:p>
    <w:p w14:paraId="78684762" w14:textId="77777777" w:rsidR="007B3880" w:rsidRDefault="00451D22">
      <w:pPr>
        <w:pStyle w:val="Heading2"/>
      </w:pPr>
      <w:bookmarkStart w:id="202" w:name="_heading=h.7xeluqt81yzl" w:colFirst="0" w:colLast="0"/>
      <w:bookmarkEnd w:id="202"/>
      <w:r>
        <w:t>9. Coal and Fossil Fuel Dependency</w:t>
      </w:r>
    </w:p>
    <w:p w14:paraId="53876D9E" w14:textId="77777777" w:rsidR="007B3880" w:rsidRDefault="00451D22">
      <w:pPr>
        <w:rPr>
          <w:sz w:val="24"/>
          <w:szCs w:val="24"/>
        </w:rPr>
      </w:pPr>
      <w:r>
        <w:rPr>
          <w:sz w:val="24"/>
          <w:szCs w:val="24"/>
        </w:rPr>
        <w:t>•  Despite the growing renewable energy push, India remains heavily dependent on coal for energy production, with a government plan to add 80 GW of coal power capacity by 2031-32.</w:t>
      </w:r>
    </w:p>
    <w:p w14:paraId="0D851959" w14:textId="77777777" w:rsidR="007B3880" w:rsidRDefault="00451D22">
      <w:pPr>
        <w:rPr>
          <w:sz w:val="24"/>
          <w:szCs w:val="24"/>
        </w:rPr>
      </w:pPr>
      <w:r>
        <w:rPr>
          <w:sz w:val="24"/>
          <w:szCs w:val="24"/>
        </w:rPr>
        <w:t>•  The government has adopted the National Electricity Plan 2023, which has proposed a halt on new coal power plant additions, though existing capacity expansion continues.</w:t>
      </w:r>
    </w:p>
    <w:p w14:paraId="462A21BB" w14:textId="77777777" w:rsidR="007B3880" w:rsidRDefault="00451D22">
      <w:pPr>
        <w:pStyle w:val="Heading2"/>
        <w:spacing w:line="360" w:lineRule="auto"/>
      </w:pPr>
      <w:bookmarkStart w:id="203" w:name="_heading=h.94t6hz4gi30d" w:colFirst="0" w:colLast="0"/>
      <w:bookmarkEnd w:id="203"/>
      <w:r>
        <w:t>10. International Climate Finance</w:t>
      </w:r>
    </w:p>
    <w:p w14:paraId="595CD7D3" w14:textId="77777777" w:rsidR="007B3880" w:rsidRDefault="00451D22">
      <w:pPr>
        <w:rPr>
          <w:sz w:val="24"/>
          <w:szCs w:val="24"/>
        </w:rPr>
      </w:pPr>
      <w:r>
        <w:rPr>
          <w:sz w:val="24"/>
          <w:szCs w:val="24"/>
        </w:rPr>
        <w:t>•  India emphasizes the need for climate finance and technology transfer from developed countries to meet its climate targets, arguing that as a developing nation, it requires support to mitigate and adapt to climate impacts.</w:t>
      </w:r>
    </w:p>
    <w:p w14:paraId="59D0B223" w14:textId="77777777" w:rsidR="007B3880" w:rsidRDefault="00451D22">
      <w:pPr>
        <w:rPr>
          <w:sz w:val="24"/>
          <w:szCs w:val="24"/>
        </w:rPr>
      </w:pPr>
      <w:r>
        <w:rPr>
          <w:sz w:val="24"/>
          <w:szCs w:val="24"/>
        </w:rPr>
        <w:lastRenderedPageBreak/>
        <w:t>•  The Indian Renewable Energy Development Agency (IREDA) and other bodies are focusing on mobilizing investment for renewable energy.</w:t>
      </w:r>
    </w:p>
    <w:p w14:paraId="364EC58D" w14:textId="77777777" w:rsidR="007B3880" w:rsidRDefault="00451D22">
      <w:pPr>
        <w:pStyle w:val="Heading1"/>
        <w:spacing w:line="360" w:lineRule="auto"/>
      </w:pPr>
      <w:bookmarkStart w:id="204" w:name="_heading=h.lkogqbjyfdnu" w:colFirst="0" w:colLast="0"/>
      <w:bookmarkEnd w:id="204"/>
      <w:r>
        <w:t>11. Challenges</w:t>
      </w:r>
    </w:p>
    <w:p w14:paraId="06FD8E17" w14:textId="77777777" w:rsidR="007B3880" w:rsidRDefault="00451D22">
      <w:pPr>
        <w:rPr>
          <w:sz w:val="24"/>
          <w:szCs w:val="24"/>
        </w:rPr>
      </w:pPr>
      <w:r>
        <w:rPr>
          <w:sz w:val="24"/>
          <w:szCs w:val="24"/>
        </w:rPr>
        <w:t>•  Energy Demand and Supply Gap: Despite progress, the growing demand for energy due to rapid industrialization and urbanization is outpacing the growth in renewable energy.</w:t>
      </w:r>
    </w:p>
    <w:p w14:paraId="4840AFFE" w14:textId="77777777" w:rsidR="007B3880" w:rsidRDefault="00451D22">
      <w:pPr>
        <w:pStyle w:val="Heading3"/>
        <w:spacing w:line="360" w:lineRule="auto"/>
      </w:pPr>
      <w:bookmarkStart w:id="205" w:name="_heading=h.q0j1tsvnhho8" w:colFirst="0" w:colLast="0"/>
      <w:bookmarkEnd w:id="205"/>
      <w:r>
        <w:t xml:space="preserve">•  Regional Disparities: </w:t>
      </w:r>
    </w:p>
    <w:p w14:paraId="74AC807B" w14:textId="77777777" w:rsidR="007B3880" w:rsidRDefault="00451D22">
      <w:pPr>
        <w:rPr>
          <w:sz w:val="24"/>
          <w:szCs w:val="24"/>
        </w:rPr>
      </w:pPr>
      <w:r>
        <w:rPr>
          <w:sz w:val="24"/>
          <w:szCs w:val="24"/>
        </w:rPr>
        <w:t>Some regions, particularly southern states, are leading in renewable energy, while others lag behind.</w:t>
      </w:r>
    </w:p>
    <w:p w14:paraId="18C9ED64" w14:textId="77777777" w:rsidR="007B3880" w:rsidRDefault="00451D22">
      <w:pPr>
        <w:pStyle w:val="Heading3"/>
        <w:spacing w:line="360" w:lineRule="auto"/>
      </w:pPr>
      <w:bookmarkStart w:id="206" w:name="_heading=h.3t488qsbp5v3" w:colFirst="0" w:colLast="0"/>
      <w:bookmarkEnd w:id="206"/>
      <w:r>
        <w:t xml:space="preserve">•  Fossil Fuel Consumption: </w:t>
      </w:r>
    </w:p>
    <w:p w14:paraId="15A4CECD" w14:textId="77777777" w:rsidR="007B3880" w:rsidRDefault="00451D22">
      <w:pPr>
        <w:rPr>
          <w:sz w:val="24"/>
          <w:szCs w:val="24"/>
        </w:rPr>
      </w:pPr>
      <w:r>
        <w:rPr>
          <w:sz w:val="24"/>
          <w:szCs w:val="24"/>
        </w:rPr>
        <w:t>India has seen an increase in the domestic production and import of coal and fossil gas to meet short-term energy demands, increasing reliance on fossil fuels.</w:t>
      </w:r>
    </w:p>
    <w:p w14:paraId="6E9E4E29" w14:textId="77777777" w:rsidR="007B3880" w:rsidRDefault="00451D22">
      <w:pPr>
        <w:pStyle w:val="Heading1"/>
      </w:pPr>
      <w:bookmarkStart w:id="207" w:name="_heading=h.rjk5b15hpyc0" w:colFirst="0" w:colLast="0"/>
      <w:bookmarkEnd w:id="207"/>
      <w:r>
        <w:t>12. India's Climate Pledge (Net Zero)</w:t>
      </w:r>
    </w:p>
    <w:p w14:paraId="4A2963DE" w14:textId="77777777" w:rsidR="007B3880" w:rsidRDefault="00451D22">
      <w:pPr>
        <w:rPr>
          <w:sz w:val="24"/>
          <w:szCs w:val="24"/>
        </w:rPr>
      </w:pPr>
      <w:r>
        <w:rPr>
          <w:sz w:val="24"/>
          <w:szCs w:val="24"/>
        </w:rPr>
        <w:t xml:space="preserve">India has set a target to achieve net-zero emissions by 2070, marking a significant commitment but further </w:t>
      </w:r>
      <w:r>
        <w:rPr>
          <w:sz w:val="24"/>
          <w:szCs w:val="24"/>
        </w:rPr>
        <w:t>raising concerns about its capacity to meet more immediate targets.</w:t>
      </w:r>
    </w:p>
    <w:p w14:paraId="30E927EC" w14:textId="77777777" w:rsidR="007B3880" w:rsidRDefault="00451D22">
      <w:pPr>
        <w:pStyle w:val="Heading1"/>
        <w:spacing w:line="360" w:lineRule="auto"/>
      </w:pPr>
      <w:bookmarkStart w:id="208" w:name="_heading=h.s0njb9f1hods" w:colFirst="0" w:colLast="0"/>
      <w:bookmarkEnd w:id="208"/>
      <w:r>
        <w:t>13. Future Directions</w:t>
      </w:r>
    </w:p>
    <w:p w14:paraId="7BAD4E44" w14:textId="77777777" w:rsidR="007B3880" w:rsidRDefault="00451D22">
      <w:pPr>
        <w:rPr>
          <w:sz w:val="24"/>
          <w:szCs w:val="24"/>
        </w:rPr>
      </w:pPr>
      <w:r>
        <w:rPr>
          <w:sz w:val="24"/>
          <w:szCs w:val="24"/>
        </w:rPr>
        <w:t>•  The government needs to scale up its policy and actions to align with the 1.5°C global warming target.</w:t>
      </w:r>
    </w:p>
    <w:p w14:paraId="42A0761F" w14:textId="77777777" w:rsidR="007B3880" w:rsidRDefault="00451D22">
      <w:pPr>
        <w:rPr>
          <w:sz w:val="24"/>
          <w:szCs w:val="24"/>
        </w:rPr>
      </w:pPr>
      <w:r>
        <w:rPr>
          <w:sz w:val="24"/>
          <w:szCs w:val="24"/>
        </w:rPr>
        <w:t>•  International cooperation, along with stronger domestic policies on renewable energy, energy efficiency, and emission reductions, will be critical for India to meet its climate commitments.</w:t>
      </w:r>
    </w:p>
    <w:p w14:paraId="20E06100" w14:textId="77777777" w:rsidR="007B3880" w:rsidRDefault="00451D22">
      <w:pPr>
        <w:rPr>
          <w:sz w:val="24"/>
          <w:szCs w:val="24"/>
        </w:rPr>
      </w:pPr>
      <w:r>
        <w:rPr>
          <w:sz w:val="24"/>
          <w:szCs w:val="24"/>
        </w:rPr>
        <w:t>•  India's response to climate change has been multifaceted, balancing economic development needs with environmental sustainability, but further commitment and more robust action are needed to meet its climate goals.</w:t>
      </w:r>
    </w:p>
    <w:p w14:paraId="5AF5F964" w14:textId="77777777" w:rsidR="007B3880" w:rsidRDefault="007B3880">
      <w:pPr>
        <w:spacing w:line="360" w:lineRule="auto"/>
        <w:rPr>
          <w:sz w:val="24"/>
          <w:szCs w:val="24"/>
        </w:rPr>
      </w:pPr>
    </w:p>
    <w:p w14:paraId="296D5A9B" w14:textId="77777777" w:rsidR="007B3880" w:rsidRDefault="007B3880">
      <w:pPr>
        <w:spacing w:line="360" w:lineRule="auto"/>
        <w:rPr>
          <w:sz w:val="24"/>
          <w:szCs w:val="24"/>
        </w:rPr>
      </w:pPr>
    </w:p>
    <w:p w14:paraId="6339A7A6" w14:textId="77777777" w:rsidR="007B3880" w:rsidRDefault="007B3880">
      <w:pPr>
        <w:spacing w:line="360" w:lineRule="auto"/>
        <w:rPr>
          <w:sz w:val="24"/>
          <w:szCs w:val="24"/>
        </w:rPr>
      </w:pPr>
    </w:p>
    <w:p w14:paraId="35E1861D" w14:textId="77777777" w:rsidR="007B3880" w:rsidRDefault="007B3880">
      <w:pPr>
        <w:spacing w:line="360" w:lineRule="auto"/>
        <w:rPr>
          <w:sz w:val="24"/>
          <w:szCs w:val="24"/>
        </w:rPr>
      </w:pPr>
    </w:p>
    <w:p w14:paraId="27E2D536" w14:textId="77777777" w:rsidR="007B3880" w:rsidRDefault="007B3880">
      <w:pPr>
        <w:spacing w:line="360" w:lineRule="auto"/>
        <w:rPr>
          <w:sz w:val="24"/>
          <w:szCs w:val="24"/>
        </w:rPr>
      </w:pPr>
    </w:p>
    <w:p w14:paraId="441A47D1" w14:textId="77777777" w:rsidR="007B3880" w:rsidRDefault="00451D22">
      <w:pPr>
        <w:pStyle w:val="Title"/>
      </w:pPr>
      <w:bookmarkStart w:id="209" w:name="_heading=h.5j5nxkvqxzo5" w:colFirst="0" w:colLast="0"/>
      <w:bookmarkEnd w:id="209"/>
      <w:r>
        <w:t xml:space="preserve">                       Chapter- 4 </w:t>
      </w:r>
    </w:p>
    <w:p w14:paraId="3F41F68A" w14:textId="77777777" w:rsidR="007B3880" w:rsidRDefault="00451D22">
      <w:pPr>
        <w:pStyle w:val="Heading1"/>
      </w:pPr>
      <w:bookmarkStart w:id="210" w:name="_heading=h.4wpus09b8ib7" w:colFirst="0" w:colLast="0"/>
      <w:bookmarkEnd w:id="210"/>
      <w:r>
        <w:t>4. Nano Solutions for a Warming Planet: Mitigating Climate Change with Nanotechnology</w:t>
      </w:r>
    </w:p>
    <w:p w14:paraId="609BEF43" w14:textId="77777777" w:rsidR="007B3880" w:rsidRDefault="00451D22">
      <w:pPr>
        <w:pStyle w:val="Heading2"/>
      </w:pPr>
      <w:bookmarkStart w:id="211" w:name="_heading=h.o4x9zermnyw1" w:colFirst="0" w:colLast="0"/>
      <w:bookmarkEnd w:id="211"/>
      <w:r>
        <w:rPr>
          <w:sz w:val="36"/>
          <w:szCs w:val="36"/>
        </w:rPr>
        <w:t>(4.1). Role of Nanoscience in Combating Climate Change</w:t>
      </w:r>
      <w:r>
        <w:t xml:space="preserve"> </w:t>
      </w:r>
    </w:p>
    <w:p w14:paraId="5936C317" w14:textId="77777777" w:rsidR="007B3880" w:rsidRDefault="00451D22">
      <w:pPr>
        <w:pStyle w:val="Heading2"/>
      </w:pPr>
      <w:bookmarkStart w:id="212" w:name="_heading=h.ubjm8jf9u1ep" w:colFirst="0" w:colLast="0"/>
      <w:bookmarkEnd w:id="212"/>
      <w:r>
        <w:t>(</w:t>
      </w:r>
      <w:proofErr w:type="spellStart"/>
      <w:r>
        <w:t>i</w:t>
      </w:r>
      <w:proofErr w:type="spellEnd"/>
      <w:r>
        <w:t>). Nanotechnology in Carbon Capture and Storage (CCS)</w:t>
      </w:r>
    </w:p>
    <w:p w14:paraId="24E73CD2" w14:textId="77777777" w:rsidR="007B3880" w:rsidRDefault="00451D22">
      <w:pPr>
        <w:rPr>
          <w:sz w:val="24"/>
          <w:szCs w:val="24"/>
        </w:rPr>
      </w:pPr>
      <w:r>
        <w:rPr>
          <w:sz w:val="24"/>
          <w:szCs w:val="24"/>
        </w:rPr>
        <w:t>•  Nanotechnology enables more efficient capture and storage of carbon dioxide from the atmosphere.</w:t>
      </w:r>
    </w:p>
    <w:p w14:paraId="56151A9B" w14:textId="77777777" w:rsidR="007B3880" w:rsidRDefault="00451D22">
      <w:pPr>
        <w:rPr>
          <w:sz w:val="24"/>
          <w:szCs w:val="24"/>
        </w:rPr>
      </w:pPr>
      <w:r>
        <w:rPr>
          <w:sz w:val="24"/>
          <w:szCs w:val="24"/>
        </w:rPr>
        <w:t>•  Nanostructured membranes help separate CO₂ from other gases.</w:t>
      </w:r>
    </w:p>
    <w:p w14:paraId="02AA8FBE" w14:textId="77777777" w:rsidR="007B3880" w:rsidRDefault="00451D22">
      <w:pPr>
        <w:rPr>
          <w:sz w:val="24"/>
          <w:szCs w:val="24"/>
        </w:rPr>
      </w:pPr>
      <w:r>
        <w:rPr>
          <w:sz w:val="24"/>
          <w:szCs w:val="24"/>
        </w:rPr>
        <w:t>•  Nanoporous materials like zeolites and Metal Organic Frameworks (MOFs) possess high CO₂ absorption capacity.</w:t>
      </w:r>
    </w:p>
    <w:p w14:paraId="645920EC" w14:textId="77777777" w:rsidR="007B3880" w:rsidRDefault="00451D22">
      <w:pPr>
        <w:pStyle w:val="Heading2"/>
      </w:pPr>
      <w:bookmarkStart w:id="213" w:name="_heading=h.7jf53yt71prt" w:colFirst="0" w:colLast="0"/>
      <w:bookmarkEnd w:id="213"/>
      <w:r>
        <w:t>(ii). Nanoscience in Renewable Energy Sources</w:t>
      </w:r>
    </w:p>
    <w:p w14:paraId="4A50E0B7" w14:textId="77777777" w:rsidR="007B3880" w:rsidRDefault="00451D22">
      <w:pPr>
        <w:rPr>
          <w:sz w:val="24"/>
          <w:szCs w:val="24"/>
        </w:rPr>
      </w:pPr>
      <w:r>
        <w:rPr>
          <w:sz w:val="24"/>
          <w:szCs w:val="24"/>
        </w:rPr>
        <w:t>•  Nanotechnology enhances the efficiency and affordability of solar, wind, and bioenergy sources.</w:t>
      </w:r>
    </w:p>
    <w:p w14:paraId="1BC9BB4D" w14:textId="77777777" w:rsidR="007B3880" w:rsidRDefault="00451D22">
      <w:pPr>
        <w:rPr>
          <w:sz w:val="24"/>
          <w:szCs w:val="24"/>
        </w:rPr>
      </w:pPr>
      <w:r>
        <w:rPr>
          <w:sz w:val="24"/>
          <w:szCs w:val="24"/>
        </w:rPr>
        <w:t>•  Nanomaterials improve the light absorption and efficiency of solar panels.</w:t>
      </w:r>
    </w:p>
    <w:p w14:paraId="25234540" w14:textId="77777777" w:rsidR="007B3880" w:rsidRDefault="00451D22">
      <w:pPr>
        <w:rPr>
          <w:sz w:val="24"/>
          <w:szCs w:val="24"/>
        </w:rPr>
      </w:pPr>
      <w:r>
        <w:rPr>
          <w:sz w:val="24"/>
          <w:szCs w:val="24"/>
        </w:rPr>
        <w:t>•  Nano-coating in thin-film solar cells   reduces production costs.</w:t>
      </w:r>
    </w:p>
    <w:p w14:paraId="55247EA4" w14:textId="77777777" w:rsidR="007B3880" w:rsidRDefault="00451D22">
      <w:pPr>
        <w:rPr>
          <w:sz w:val="24"/>
          <w:szCs w:val="24"/>
        </w:rPr>
      </w:pPr>
      <w:r>
        <w:rPr>
          <w:sz w:val="24"/>
          <w:szCs w:val="24"/>
        </w:rPr>
        <w:t>•  Nano-composites make wind turbine blades lighter and more durable.</w:t>
      </w:r>
    </w:p>
    <w:p w14:paraId="741B43F9" w14:textId="77777777" w:rsidR="007B3880" w:rsidRDefault="00451D22">
      <w:pPr>
        <w:pStyle w:val="Heading2"/>
      </w:pPr>
      <w:bookmarkStart w:id="214" w:name="_heading=h.19wb7s4koztx" w:colFirst="0" w:colLast="0"/>
      <w:bookmarkEnd w:id="214"/>
      <w:r>
        <w:t>(iii). Energy Storage and Batteries</w:t>
      </w:r>
    </w:p>
    <w:p w14:paraId="550BA4F6" w14:textId="77777777" w:rsidR="007B3880" w:rsidRDefault="00451D22">
      <w:pPr>
        <w:rPr>
          <w:sz w:val="24"/>
          <w:szCs w:val="24"/>
        </w:rPr>
      </w:pPr>
      <w:r>
        <w:rPr>
          <w:sz w:val="24"/>
          <w:szCs w:val="24"/>
        </w:rPr>
        <w:t xml:space="preserve">•  </w:t>
      </w:r>
      <w:r>
        <w:rPr>
          <w:sz w:val="24"/>
          <w:szCs w:val="24"/>
        </w:rPr>
        <w:t>Nanomaterials enable faster-charging batteries with higher storage capacity.</w:t>
      </w:r>
    </w:p>
    <w:p w14:paraId="3AC454CC" w14:textId="77777777" w:rsidR="007B3880" w:rsidRDefault="00451D22">
      <w:pPr>
        <w:rPr>
          <w:sz w:val="24"/>
          <w:szCs w:val="24"/>
        </w:rPr>
      </w:pPr>
      <w:r>
        <w:rPr>
          <w:sz w:val="24"/>
          <w:szCs w:val="24"/>
        </w:rPr>
        <w:t>•  Materials like graphene improve supercapacitor performance.</w:t>
      </w:r>
    </w:p>
    <w:p w14:paraId="18F5F160" w14:textId="77777777" w:rsidR="007B3880" w:rsidRDefault="00451D22">
      <w:pPr>
        <w:pStyle w:val="Heading2"/>
      </w:pPr>
      <w:bookmarkStart w:id="215" w:name="_heading=h.yfa2pq5jy05v" w:colFirst="0" w:colLast="0"/>
      <w:bookmarkEnd w:id="215"/>
      <w:r>
        <w:t>(iv). Nanotechnology in Pollution Control and Water Purification</w:t>
      </w:r>
    </w:p>
    <w:p w14:paraId="2E39AC7E" w14:textId="77777777" w:rsidR="007B3880" w:rsidRDefault="00451D22">
      <w:r>
        <w:rPr>
          <w:sz w:val="24"/>
          <w:szCs w:val="24"/>
        </w:rPr>
        <w:t xml:space="preserve">•  Nanoscience is also useful in pollution </w:t>
      </w:r>
      <w:r>
        <w:rPr>
          <w:sz w:val="24"/>
          <w:szCs w:val="24"/>
        </w:rPr>
        <w:t>reduction and resource purification.</w:t>
      </w:r>
      <w:r>
        <w:t>•  Nano-catalysts help neutralize atmospheric pollutants.</w:t>
      </w:r>
    </w:p>
    <w:p w14:paraId="759B3596" w14:textId="77777777" w:rsidR="007B3880" w:rsidRDefault="00451D22">
      <w:pPr>
        <w:rPr>
          <w:sz w:val="24"/>
          <w:szCs w:val="24"/>
        </w:rPr>
      </w:pPr>
      <w:r>
        <w:rPr>
          <w:sz w:val="24"/>
          <w:szCs w:val="24"/>
        </w:rPr>
        <w:t>•  Nanofiltration removes heavy metals, pathogens, and toxic substances from water.</w:t>
      </w:r>
    </w:p>
    <w:p w14:paraId="5E63B733" w14:textId="77777777" w:rsidR="007B3880" w:rsidRDefault="00451D22">
      <w:pPr>
        <w:rPr>
          <w:sz w:val="24"/>
          <w:szCs w:val="24"/>
        </w:rPr>
      </w:pPr>
      <w:r>
        <w:rPr>
          <w:sz w:val="24"/>
          <w:szCs w:val="24"/>
        </w:rPr>
        <w:t>•  This minimizes environmental damage and ensures public health safety.</w:t>
      </w:r>
    </w:p>
    <w:p w14:paraId="3277F52C" w14:textId="77777777" w:rsidR="007B3880" w:rsidRDefault="00451D22">
      <w:pPr>
        <w:pStyle w:val="Heading2"/>
      </w:pPr>
      <w:bookmarkStart w:id="216" w:name="_heading=h.t24kwaj4eed7" w:colFirst="0" w:colLast="0"/>
      <w:bookmarkEnd w:id="216"/>
      <w:r>
        <w:lastRenderedPageBreak/>
        <w:t xml:space="preserve"> (v). Sustainable Agriculture</w:t>
      </w:r>
    </w:p>
    <w:p w14:paraId="3F056410" w14:textId="77777777" w:rsidR="007B3880" w:rsidRDefault="00451D22">
      <w:pPr>
        <w:pStyle w:val="Heading3"/>
      </w:pPr>
      <w:bookmarkStart w:id="217" w:name="_heading=h.1es7njl9lfl9" w:colFirst="0" w:colLast="0"/>
      <w:bookmarkEnd w:id="217"/>
      <w:r>
        <w:t>Nano-fertilizers and Pesticides</w:t>
      </w:r>
    </w:p>
    <w:p w14:paraId="4CDC93CD" w14:textId="77777777" w:rsidR="007B3880" w:rsidRDefault="00451D22">
      <w:pPr>
        <w:rPr>
          <w:sz w:val="24"/>
          <w:szCs w:val="24"/>
        </w:rPr>
      </w:pPr>
      <w:r>
        <w:rPr>
          <w:sz w:val="24"/>
          <w:szCs w:val="24"/>
        </w:rPr>
        <w:t>Traditional fertilizers and pesticides often lead to nutrient loss, soil degradation, and water pollution.</w:t>
      </w:r>
    </w:p>
    <w:p w14:paraId="451EFF15" w14:textId="77777777" w:rsidR="007B3880" w:rsidRDefault="00451D22">
      <w:pPr>
        <w:rPr>
          <w:sz w:val="24"/>
          <w:szCs w:val="24"/>
        </w:rPr>
      </w:pPr>
      <w:r>
        <w:rPr>
          <w:sz w:val="24"/>
          <w:szCs w:val="24"/>
        </w:rPr>
        <w:t>•  Releasing nutrients in a controlled and targeted manner.</w:t>
      </w:r>
    </w:p>
    <w:p w14:paraId="512C99C7" w14:textId="77777777" w:rsidR="007B3880" w:rsidRDefault="00451D22">
      <w:pPr>
        <w:rPr>
          <w:sz w:val="24"/>
          <w:szCs w:val="24"/>
        </w:rPr>
      </w:pPr>
      <w:r>
        <w:rPr>
          <w:sz w:val="24"/>
          <w:szCs w:val="24"/>
        </w:rPr>
        <w:t>•  Enhancing the uptake of nutrients by plants.</w:t>
      </w:r>
    </w:p>
    <w:p w14:paraId="37143645" w14:textId="77777777" w:rsidR="007B3880" w:rsidRDefault="00451D22">
      <w:pPr>
        <w:rPr>
          <w:sz w:val="24"/>
          <w:szCs w:val="24"/>
        </w:rPr>
      </w:pPr>
      <w:r>
        <w:rPr>
          <w:sz w:val="24"/>
          <w:szCs w:val="24"/>
        </w:rPr>
        <w:t>•  Reducing the quantity needed and minimizing environmental runoff.</w:t>
      </w:r>
    </w:p>
    <w:p w14:paraId="1D72B9C7" w14:textId="77777777" w:rsidR="007B3880" w:rsidRDefault="00451D22">
      <w:pPr>
        <w:pStyle w:val="Heading3"/>
      </w:pPr>
      <w:bookmarkStart w:id="218" w:name="_heading=h.e6y02n1l5q4z" w:colFirst="0" w:colLast="0"/>
      <w:bookmarkEnd w:id="218"/>
      <w:r>
        <w:t>Water-Efficient Farming Using Nanotech</w:t>
      </w:r>
    </w:p>
    <w:p w14:paraId="554DD06C" w14:textId="77777777" w:rsidR="007B3880" w:rsidRDefault="00451D22">
      <w:pPr>
        <w:rPr>
          <w:sz w:val="24"/>
          <w:szCs w:val="24"/>
        </w:rPr>
      </w:pPr>
      <w:r>
        <w:rPr>
          <w:sz w:val="24"/>
          <w:szCs w:val="24"/>
        </w:rPr>
        <w:t xml:space="preserve">  Water scarcity is a major challenge in agriculture. Nanomaterials like nano-clays and hydrogels can retain moisture in soil and release it slowly to plants. Additionally, </w:t>
      </w:r>
      <w:proofErr w:type="spellStart"/>
      <w:r>
        <w:rPr>
          <w:sz w:val="24"/>
          <w:szCs w:val="24"/>
        </w:rPr>
        <w:t>nanosensors</w:t>
      </w:r>
      <w:proofErr w:type="spellEnd"/>
      <w:r>
        <w:rPr>
          <w:sz w:val="24"/>
          <w:szCs w:val="24"/>
        </w:rPr>
        <w:t xml:space="preserve"> help in precision irrigation by</w:t>
      </w:r>
    </w:p>
    <w:p w14:paraId="2541A3DD" w14:textId="77777777" w:rsidR="007B3880" w:rsidRDefault="00451D22">
      <w:pPr>
        <w:rPr>
          <w:sz w:val="24"/>
          <w:szCs w:val="24"/>
        </w:rPr>
      </w:pPr>
      <w:r>
        <w:rPr>
          <w:sz w:val="24"/>
          <w:szCs w:val="24"/>
        </w:rPr>
        <w:t xml:space="preserve">  Monitoring soil moisture levels.</w:t>
      </w:r>
    </w:p>
    <w:p w14:paraId="62382CF3" w14:textId="77777777" w:rsidR="007B3880" w:rsidRDefault="00451D22">
      <w:pPr>
        <w:pStyle w:val="Heading2"/>
        <w:rPr>
          <w:sz w:val="24"/>
          <w:szCs w:val="24"/>
        </w:rPr>
      </w:pPr>
      <w:bookmarkStart w:id="219" w:name="_heading=h.ru742tmtye9j" w:colFirst="0" w:colLast="0"/>
      <w:bookmarkEnd w:id="219"/>
      <w:r>
        <w:t xml:space="preserve"> (vi). Smart Materials</w:t>
      </w:r>
    </w:p>
    <w:p w14:paraId="2021540D" w14:textId="77777777" w:rsidR="007B3880" w:rsidRDefault="00451D22">
      <w:pPr>
        <w:pStyle w:val="Heading3"/>
        <w:rPr>
          <w:sz w:val="24"/>
          <w:szCs w:val="24"/>
        </w:rPr>
      </w:pPr>
      <w:bookmarkStart w:id="220" w:name="_heading=h.fbup8ufapkw" w:colFirst="0" w:colLast="0"/>
      <w:bookmarkEnd w:id="220"/>
      <w:r>
        <w:t>Self-Cleaning Surfaces</w:t>
      </w:r>
    </w:p>
    <w:p w14:paraId="39A22E2C" w14:textId="77777777" w:rsidR="007B3880" w:rsidRDefault="00451D22">
      <w:pPr>
        <w:rPr>
          <w:sz w:val="24"/>
          <w:szCs w:val="24"/>
        </w:rPr>
      </w:pPr>
      <w:r>
        <w:rPr>
          <w:sz w:val="24"/>
          <w:szCs w:val="24"/>
        </w:rPr>
        <w:t xml:space="preserve">Use nano-coatings (like </w:t>
      </w:r>
      <w:proofErr w:type="spellStart"/>
      <w:r>
        <w:rPr>
          <w:sz w:val="24"/>
          <w:szCs w:val="24"/>
        </w:rPr>
        <w:t>TiO</w:t>
      </w:r>
      <w:proofErr w:type="spellEnd"/>
      <w:r>
        <w:rPr>
          <w:sz w:val="24"/>
          <w:szCs w:val="24"/>
        </w:rPr>
        <w:t>₂)</w:t>
      </w:r>
    </w:p>
    <w:p w14:paraId="1DD21159" w14:textId="77777777" w:rsidR="007B3880" w:rsidRDefault="00451D22">
      <w:pPr>
        <w:rPr>
          <w:sz w:val="24"/>
          <w:szCs w:val="24"/>
        </w:rPr>
      </w:pPr>
      <w:r>
        <w:rPr>
          <w:sz w:val="24"/>
          <w:szCs w:val="24"/>
        </w:rPr>
        <w:t>Break down pollutants and smog</w:t>
      </w:r>
    </w:p>
    <w:p w14:paraId="1EF04220" w14:textId="77777777" w:rsidR="007B3880" w:rsidRDefault="00451D22">
      <w:pPr>
        <w:rPr>
          <w:sz w:val="24"/>
          <w:szCs w:val="24"/>
        </w:rPr>
      </w:pPr>
      <w:r>
        <w:rPr>
          <w:sz w:val="24"/>
          <w:szCs w:val="24"/>
        </w:rPr>
        <w:t>Reduce water and chemical use</w:t>
      </w:r>
    </w:p>
    <w:p w14:paraId="02258159" w14:textId="77777777" w:rsidR="007B3880" w:rsidRDefault="00451D22">
      <w:pPr>
        <w:rPr>
          <w:sz w:val="24"/>
          <w:szCs w:val="24"/>
        </w:rPr>
      </w:pPr>
      <w:r>
        <w:rPr>
          <w:sz w:val="24"/>
          <w:szCs w:val="24"/>
        </w:rPr>
        <w:t>Lower maintenance energy</w:t>
      </w:r>
    </w:p>
    <w:p w14:paraId="73DFDDE3" w14:textId="77777777" w:rsidR="007B3880" w:rsidRDefault="00451D22">
      <w:pPr>
        <w:rPr>
          <w:sz w:val="24"/>
          <w:szCs w:val="24"/>
        </w:rPr>
      </w:pPr>
      <w:r>
        <w:rPr>
          <w:sz w:val="24"/>
          <w:szCs w:val="24"/>
        </w:rPr>
        <w:t>Improve urban air quality</w:t>
      </w:r>
    </w:p>
    <w:p w14:paraId="6E505443" w14:textId="77777777" w:rsidR="007B3880" w:rsidRDefault="00451D22">
      <w:pPr>
        <w:rPr>
          <w:sz w:val="24"/>
          <w:szCs w:val="24"/>
        </w:rPr>
      </w:pPr>
      <w:r>
        <w:rPr>
          <w:sz w:val="24"/>
          <w:szCs w:val="24"/>
        </w:rPr>
        <w:t>Support climate goals indirectly</w:t>
      </w:r>
    </w:p>
    <w:p w14:paraId="1ABD766B" w14:textId="77777777" w:rsidR="007B3880" w:rsidRDefault="00451D22">
      <w:pPr>
        <w:pStyle w:val="Heading3"/>
        <w:rPr>
          <w:sz w:val="24"/>
          <w:szCs w:val="24"/>
        </w:rPr>
      </w:pPr>
      <w:bookmarkStart w:id="221" w:name="_heading=h.lkdtxp3feqcc" w:colFirst="0" w:colLast="0"/>
      <w:bookmarkEnd w:id="221"/>
      <w:r>
        <w:t>Lightweight Materials for Transport</w:t>
      </w:r>
    </w:p>
    <w:p w14:paraId="7174A5E2" w14:textId="77777777" w:rsidR="007B3880" w:rsidRDefault="00451D22">
      <w:pPr>
        <w:rPr>
          <w:sz w:val="24"/>
          <w:szCs w:val="24"/>
        </w:rPr>
      </w:pPr>
      <w:r>
        <w:rPr>
          <w:sz w:val="24"/>
          <w:szCs w:val="24"/>
        </w:rPr>
        <w:t>•  Use nanocomposites for lighter vehicles</w:t>
      </w:r>
    </w:p>
    <w:p w14:paraId="230CC617" w14:textId="77777777" w:rsidR="007B3880" w:rsidRDefault="00451D22">
      <w:pPr>
        <w:rPr>
          <w:sz w:val="24"/>
          <w:szCs w:val="24"/>
        </w:rPr>
      </w:pPr>
      <w:r>
        <w:rPr>
          <w:sz w:val="24"/>
          <w:szCs w:val="24"/>
        </w:rPr>
        <w:t>•  Reduce fuel use and emissions</w:t>
      </w:r>
    </w:p>
    <w:p w14:paraId="3C1824EA" w14:textId="77777777" w:rsidR="007B3880" w:rsidRDefault="00451D22">
      <w:pPr>
        <w:rPr>
          <w:sz w:val="24"/>
          <w:szCs w:val="24"/>
        </w:rPr>
      </w:pPr>
      <w:r>
        <w:rPr>
          <w:sz w:val="24"/>
          <w:szCs w:val="24"/>
        </w:rPr>
        <w:t>•  Boost energy efficiency</w:t>
      </w:r>
    </w:p>
    <w:p w14:paraId="054D0691" w14:textId="77777777" w:rsidR="007B3880" w:rsidRDefault="00451D22">
      <w:pPr>
        <w:rPr>
          <w:sz w:val="24"/>
          <w:szCs w:val="24"/>
        </w:rPr>
      </w:pPr>
      <w:r>
        <w:rPr>
          <w:sz w:val="24"/>
          <w:szCs w:val="24"/>
        </w:rPr>
        <w:t>•  Maintain strength and safety</w:t>
      </w:r>
    </w:p>
    <w:p w14:paraId="7701AF2E" w14:textId="77777777" w:rsidR="007B3880" w:rsidRDefault="00451D22">
      <w:pPr>
        <w:rPr>
          <w:sz w:val="24"/>
          <w:szCs w:val="24"/>
        </w:rPr>
      </w:pPr>
      <w:r>
        <w:rPr>
          <w:sz w:val="24"/>
          <w:szCs w:val="24"/>
        </w:rPr>
        <w:t>•  Enable cleaner, greener transport</w:t>
      </w:r>
    </w:p>
    <w:p w14:paraId="16AA74FE" w14:textId="77777777" w:rsidR="007B3880" w:rsidRDefault="00451D22">
      <w:pPr>
        <w:rPr>
          <w:sz w:val="24"/>
          <w:szCs w:val="24"/>
        </w:rPr>
      </w:pPr>
      <w:r>
        <w:rPr>
          <w:sz w:val="24"/>
          <w:szCs w:val="24"/>
        </w:rPr>
        <w:t>Nanotechnology deals with materials at a very small (nano) scale and helps in reducing pollution and protecting the environment.</w:t>
      </w:r>
    </w:p>
    <w:p w14:paraId="245702BA" w14:textId="77777777" w:rsidR="007B3880" w:rsidRDefault="00451D22">
      <w:pPr>
        <w:pStyle w:val="Heading2"/>
      </w:pPr>
      <w:bookmarkStart w:id="222" w:name="_heading=h.vh8mkhtvho2q" w:colFirst="0" w:colLast="0"/>
      <w:bookmarkEnd w:id="222"/>
      <w:r>
        <w:rPr>
          <w:sz w:val="36"/>
          <w:szCs w:val="36"/>
        </w:rPr>
        <w:lastRenderedPageBreak/>
        <w:t>(4.2). Nanotechnology in Pollution Control and Environmental Protection</w:t>
      </w:r>
    </w:p>
    <w:p w14:paraId="391053DE" w14:textId="77777777" w:rsidR="007B3880" w:rsidRDefault="00451D22">
      <w:pPr>
        <w:pStyle w:val="Heading2"/>
      </w:pPr>
      <w:bookmarkStart w:id="223" w:name="_heading=h.pctam8aszau6" w:colFirst="0" w:colLast="0"/>
      <w:bookmarkEnd w:id="223"/>
      <w:r>
        <w:t>(</w:t>
      </w:r>
      <w:proofErr w:type="spellStart"/>
      <w:r>
        <w:t>i</w:t>
      </w:r>
      <w:proofErr w:type="spellEnd"/>
      <w:r>
        <w:t>). In Air Pollution Control</w:t>
      </w:r>
    </w:p>
    <w:p w14:paraId="426E2B43" w14:textId="77777777" w:rsidR="007B3880" w:rsidRDefault="00451D22">
      <w:pPr>
        <w:rPr>
          <w:sz w:val="24"/>
          <w:szCs w:val="24"/>
        </w:rPr>
      </w:pPr>
      <w:r>
        <w:rPr>
          <w:sz w:val="24"/>
          <w:szCs w:val="24"/>
        </w:rPr>
        <w:t>• Catalytic Converter: Nano-based catalysts reduce harmful gases from vehicles.</w:t>
      </w:r>
    </w:p>
    <w:p w14:paraId="177E8B59" w14:textId="77777777" w:rsidR="007B3880" w:rsidRDefault="007B3880">
      <w:pPr>
        <w:rPr>
          <w:sz w:val="24"/>
          <w:szCs w:val="24"/>
        </w:rPr>
      </w:pPr>
    </w:p>
    <w:p w14:paraId="6CB49F49" w14:textId="77777777" w:rsidR="007B3880" w:rsidRDefault="00451D22">
      <w:pPr>
        <w:rPr>
          <w:sz w:val="24"/>
          <w:szCs w:val="24"/>
        </w:rPr>
      </w:pPr>
      <w:r>
        <w:rPr>
          <w:sz w:val="24"/>
          <w:szCs w:val="24"/>
        </w:rPr>
        <w:t>• Nano Filters: These filters remove tiny dust and pollutant particles from the air.</w:t>
      </w:r>
    </w:p>
    <w:p w14:paraId="684F9812" w14:textId="77777777" w:rsidR="007B3880" w:rsidRDefault="00451D22">
      <w:pPr>
        <w:pStyle w:val="Heading2"/>
        <w:rPr>
          <w:sz w:val="24"/>
          <w:szCs w:val="24"/>
        </w:rPr>
      </w:pPr>
      <w:bookmarkStart w:id="224" w:name="_heading=h.l6a5hz8c7deo" w:colFirst="0" w:colLast="0"/>
      <w:bookmarkEnd w:id="224"/>
      <w:r>
        <w:t>(ii). In Water Purification</w:t>
      </w:r>
    </w:p>
    <w:p w14:paraId="5089E1C0" w14:textId="77777777" w:rsidR="007B3880" w:rsidRDefault="00451D22">
      <w:pPr>
        <w:rPr>
          <w:sz w:val="24"/>
          <w:szCs w:val="24"/>
        </w:rPr>
      </w:pPr>
      <w:r>
        <w:rPr>
          <w:sz w:val="24"/>
          <w:szCs w:val="24"/>
        </w:rPr>
        <w:t xml:space="preserve">•  Nanofibers: They clean water by </w:t>
      </w:r>
      <w:r>
        <w:rPr>
          <w:sz w:val="24"/>
          <w:szCs w:val="24"/>
        </w:rPr>
        <w:t>removing harmful substances like bacteria and heavy metals.</w:t>
      </w:r>
    </w:p>
    <w:p w14:paraId="54A65C37" w14:textId="77777777" w:rsidR="007B3880" w:rsidRDefault="007B3880">
      <w:pPr>
        <w:rPr>
          <w:sz w:val="24"/>
          <w:szCs w:val="24"/>
        </w:rPr>
      </w:pPr>
    </w:p>
    <w:p w14:paraId="0D2C7F2D" w14:textId="77777777" w:rsidR="007B3880" w:rsidRDefault="00451D22">
      <w:pPr>
        <w:rPr>
          <w:sz w:val="24"/>
          <w:szCs w:val="24"/>
        </w:rPr>
      </w:pPr>
      <w:r>
        <w:rPr>
          <w:sz w:val="24"/>
          <w:szCs w:val="24"/>
        </w:rPr>
        <w:t>•  Graphene Oxide Filters: These filters absorb dangerous chemicals and make water safe.</w:t>
      </w:r>
    </w:p>
    <w:p w14:paraId="7F17A8FA" w14:textId="77777777" w:rsidR="007B3880" w:rsidRDefault="00451D22">
      <w:pPr>
        <w:pStyle w:val="Heading2"/>
      </w:pPr>
      <w:bookmarkStart w:id="225" w:name="_heading=h.1unrpa6y2acn" w:colFirst="0" w:colLast="0"/>
      <w:bookmarkEnd w:id="225"/>
      <w:r>
        <w:t>(iii). Green Construction Materials</w:t>
      </w:r>
    </w:p>
    <w:p w14:paraId="49BA7189" w14:textId="77777777" w:rsidR="007B3880" w:rsidRDefault="00451D22">
      <w:pPr>
        <w:rPr>
          <w:sz w:val="24"/>
          <w:szCs w:val="24"/>
        </w:rPr>
      </w:pPr>
      <w:r>
        <w:rPr>
          <w:sz w:val="24"/>
          <w:szCs w:val="24"/>
        </w:rPr>
        <w:t>Nano-materials make building materials stronger and help absorb air pollution. Some nano-coatings even clean the air around buildings.</w:t>
      </w:r>
    </w:p>
    <w:p w14:paraId="10A27235" w14:textId="77777777" w:rsidR="007B3880" w:rsidRDefault="00451D22">
      <w:pPr>
        <w:pStyle w:val="Heading2"/>
        <w:rPr>
          <w:sz w:val="36"/>
          <w:szCs w:val="36"/>
        </w:rPr>
      </w:pPr>
      <w:bookmarkStart w:id="226" w:name="_heading=h.7l70qsrhz9fu" w:colFirst="0" w:colLast="0"/>
      <w:bookmarkEnd w:id="226"/>
      <w:r>
        <w:rPr>
          <w:sz w:val="36"/>
          <w:szCs w:val="36"/>
        </w:rPr>
        <w:t>(4.3). Nano Materials for Extreme Weather</w:t>
      </w:r>
    </w:p>
    <w:p w14:paraId="43042223" w14:textId="77777777" w:rsidR="007B3880" w:rsidRDefault="00451D22">
      <w:pPr>
        <w:rPr>
          <w:sz w:val="24"/>
          <w:szCs w:val="24"/>
        </w:rPr>
      </w:pPr>
      <w:r>
        <w:rPr>
          <w:sz w:val="24"/>
          <w:szCs w:val="24"/>
        </w:rPr>
        <w:t>Nanoscience helps us adapt to changing climate by creating smart and strong materials.</w:t>
      </w:r>
    </w:p>
    <w:p w14:paraId="109E6C1D" w14:textId="77777777" w:rsidR="007B3880" w:rsidRDefault="00451D22">
      <w:pPr>
        <w:pStyle w:val="Heading2"/>
      </w:pPr>
      <w:bookmarkStart w:id="227" w:name="_heading=h.ra64hle9gvew" w:colFirst="0" w:colLast="0"/>
      <w:bookmarkEnd w:id="227"/>
      <w:r>
        <w:t>(</w:t>
      </w:r>
      <w:proofErr w:type="spellStart"/>
      <w:r>
        <w:t>i</w:t>
      </w:r>
      <w:proofErr w:type="spellEnd"/>
      <w:r>
        <w:t>). Nano Materials for Extreme Weather</w:t>
      </w:r>
    </w:p>
    <w:p w14:paraId="28A64E62" w14:textId="77777777" w:rsidR="007B3880" w:rsidRDefault="00451D22">
      <w:pPr>
        <w:rPr>
          <w:sz w:val="24"/>
          <w:szCs w:val="24"/>
        </w:rPr>
      </w:pPr>
      <w:r>
        <w:rPr>
          <w:sz w:val="24"/>
          <w:szCs w:val="24"/>
        </w:rPr>
        <w:t xml:space="preserve">•  Nano </w:t>
      </w:r>
      <w:r>
        <w:rPr>
          <w:sz w:val="24"/>
          <w:szCs w:val="24"/>
        </w:rPr>
        <w:t>materials are used to make things more resistant to heat, cold, and storms.</w:t>
      </w:r>
    </w:p>
    <w:p w14:paraId="0F19C1C6" w14:textId="77777777" w:rsidR="007B3880" w:rsidRDefault="007B3880">
      <w:pPr>
        <w:rPr>
          <w:sz w:val="24"/>
          <w:szCs w:val="24"/>
        </w:rPr>
      </w:pPr>
    </w:p>
    <w:p w14:paraId="6A2B76EF" w14:textId="77777777" w:rsidR="007B3880" w:rsidRDefault="00451D22">
      <w:pPr>
        <w:rPr>
          <w:sz w:val="24"/>
          <w:szCs w:val="24"/>
        </w:rPr>
      </w:pPr>
      <w:r>
        <w:rPr>
          <w:sz w:val="24"/>
          <w:szCs w:val="24"/>
        </w:rPr>
        <w:t>•  They are used in clothes, shelters, and tools to survive tough weather.</w:t>
      </w:r>
    </w:p>
    <w:p w14:paraId="207E9CE5" w14:textId="77777777" w:rsidR="007B3880" w:rsidRDefault="00451D22">
      <w:pPr>
        <w:pStyle w:val="Heading2"/>
      </w:pPr>
      <w:bookmarkStart w:id="228" w:name="_heading=h.jnrq28z8t6so" w:colFirst="0" w:colLast="0"/>
      <w:bookmarkEnd w:id="228"/>
      <w:r>
        <w:t>(ii). Nanotech in Agriculture</w:t>
      </w:r>
    </w:p>
    <w:p w14:paraId="3455D083" w14:textId="77777777" w:rsidR="007B3880" w:rsidRDefault="00451D22">
      <w:pPr>
        <w:rPr>
          <w:sz w:val="24"/>
          <w:szCs w:val="24"/>
        </w:rPr>
      </w:pPr>
      <w:r>
        <w:rPr>
          <w:sz w:val="24"/>
          <w:szCs w:val="24"/>
        </w:rPr>
        <w:t>•  Smart Fertilizers: These release nutrients slowly and only when needed.</w:t>
      </w:r>
    </w:p>
    <w:p w14:paraId="5B2D0AD4" w14:textId="77777777" w:rsidR="007B3880" w:rsidRDefault="007B3880">
      <w:pPr>
        <w:rPr>
          <w:sz w:val="24"/>
          <w:szCs w:val="24"/>
        </w:rPr>
      </w:pPr>
    </w:p>
    <w:p w14:paraId="6A054DAA" w14:textId="77777777" w:rsidR="007B3880" w:rsidRDefault="00451D22">
      <w:pPr>
        <w:rPr>
          <w:sz w:val="24"/>
          <w:szCs w:val="24"/>
        </w:rPr>
      </w:pPr>
      <w:r>
        <w:rPr>
          <w:sz w:val="24"/>
          <w:szCs w:val="24"/>
        </w:rPr>
        <w:t>•  Water Management: Nano materials help store and deliver water better during droughts.</w:t>
      </w:r>
    </w:p>
    <w:p w14:paraId="68816D1D" w14:textId="77777777" w:rsidR="007B3880" w:rsidRDefault="00451D22">
      <w:pPr>
        <w:pStyle w:val="Heading2"/>
      </w:pPr>
      <w:bookmarkStart w:id="229" w:name="_heading=h.bikivoct9tdq" w:colFirst="0" w:colLast="0"/>
      <w:bookmarkEnd w:id="229"/>
      <w:r>
        <w:lastRenderedPageBreak/>
        <w:t>(iii). Climate-Adapted Buildings and Smart Coatings</w:t>
      </w:r>
    </w:p>
    <w:p w14:paraId="4843E320" w14:textId="77777777" w:rsidR="007B3880" w:rsidRDefault="00451D22">
      <w:pPr>
        <w:rPr>
          <w:sz w:val="24"/>
          <w:szCs w:val="24"/>
        </w:rPr>
      </w:pPr>
      <w:r>
        <w:rPr>
          <w:sz w:val="24"/>
          <w:szCs w:val="24"/>
        </w:rPr>
        <w:t>•  Buildings with nano-based materials stay cooler or warmer as needed.</w:t>
      </w:r>
    </w:p>
    <w:p w14:paraId="6F6D2A8C" w14:textId="77777777" w:rsidR="007B3880" w:rsidRDefault="007B3880">
      <w:pPr>
        <w:rPr>
          <w:sz w:val="24"/>
          <w:szCs w:val="24"/>
        </w:rPr>
      </w:pPr>
    </w:p>
    <w:p w14:paraId="4A063A97" w14:textId="77777777" w:rsidR="007B3880" w:rsidRDefault="00451D22">
      <w:pPr>
        <w:rPr>
          <w:sz w:val="24"/>
          <w:szCs w:val="24"/>
        </w:rPr>
      </w:pPr>
      <w:r>
        <w:rPr>
          <w:sz w:val="24"/>
          <w:szCs w:val="24"/>
        </w:rPr>
        <w:t>•  Smart Coatings reflect heat or absorb sunlight depending on the weather.</w:t>
      </w:r>
    </w:p>
    <w:p w14:paraId="6C0284E6" w14:textId="77777777" w:rsidR="007B3880" w:rsidRDefault="007B3880">
      <w:pPr>
        <w:rPr>
          <w:sz w:val="24"/>
          <w:szCs w:val="24"/>
        </w:rPr>
      </w:pPr>
    </w:p>
    <w:p w14:paraId="37B167C9" w14:textId="77777777" w:rsidR="007B3880" w:rsidRDefault="00451D22">
      <w:pPr>
        <w:rPr>
          <w:sz w:val="36"/>
          <w:szCs w:val="36"/>
        </w:rPr>
      </w:pPr>
      <w:r>
        <w:rPr>
          <w:sz w:val="36"/>
          <w:szCs w:val="36"/>
        </w:rPr>
        <w:t>(4.4). Nanoscience and Renewable Energy</w:t>
      </w:r>
    </w:p>
    <w:p w14:paraId="2BE76A27" w14:textId="77777777" w:rsidR="007B3880" w:rsidRDefault="00451D22">
      <w:pPr>
        <w:rPr>
          <w:sz w:val="24"/>
          <w:szCs w:val="24"/>
        </w:rPr>
      </w:pPr>
      <w:r>
        <w:rPr>
          <w:sz w:val="24"/>
          <w:szCs w:val="24"/>
        </w:rPr>
        <w:t>Nanoscience is helping make renewable energy more efficient and affordable.</w:t>
      </w:r>
    </w:p>
    <w:p w14:paraId="67E035BA" w14:textId="77777777" w:rsidR="007B3880" w:rsidRDefault="00451D22">
      <w:pPr>
        <w:pStyle w:val="Heading2"/>
      </w:pPr>
      <w:bookmarkStart w:id="230" w:name="_heading=h.6w2j2ju7s8dr" w:colFirst="0" w:colLast="0"/>
      <w:bookmarkEnd w:id="230"/>
      <w:r>
        <w:t>(</w:t>
      </w:r>
      <w:proofErr w:type="spellStart"/>
      <w:r>
        <w:t>i</w:t>
      </w:r>
      <w:proofErr w:type="spellEnd"/>
      <w:r>
        <w:t>). Solar Energy</w:t>
      </w:r>
    </w:p>
    <w:p w14:paraId="1F7A1F6D" w14:textId="77777777" w:rsidR="007B3880" w:rsidRDefault="00451D22">
      <w:pPr>
        <w:pStyle w:val="Heading3"/>
      </w:pPr>
      <w:bookmarkStart w:id="231" w:name="_heading=h.149atw3v07h3" w:colFirst="0" w:colLast="0"/>
      <w:bookmarkEnd w:id="231"/>
      <w:r>
        <w:t xml:space="preserve">Nano Solar Cells: </w:t>
      </w:r>
    </w:p>
    <w:p w14:paraId="2B145FEE" w14:textId="77777777" w:rsidR="007B3880" w:rsidRDefault="00451D22">
      <w:pPr>
        <w:rPr>
          <w:sz w:val="24"/>
          <w:szCs w:val="24"/>
        </w:rPr>
      </w:pPr>
      <w:r>
        <w:rPr>
          <w:sz w:val="24"/>
          <w:szCs w:val="24"/>
        </w:rPr>
        <w:t>These are light, flexible, and capture more sunlight.</w:t>
      </w:r>
    </w:p>
    <w:p w14:paraId="47B1044D" w14:textId="77777777" w:rsidR="007B3880" w:rsidRDefault="00451D22">
      <w:pPr>
        <w:pStyle w:val="Heading3"/>
      </w:pPr>
      <w:bookmarkStart w:id="232" w:name="_heading=h.2orvajrvdnyc" w:colFirst="0" w:colLast="0"/>
      <w:bookmarkEnd w:id="232"/>
      <w:r>
        <w:t>Perovskite Solar Cells:</w:t>
      </w:r>
    </w:p>
    <w:p w14:paraId="6CFEEBD1" w14:textId="77777777" w:rsidR="007B3880" w:rsidRDefault="00451D22">
      <w:pPr>
        <w:rPr>
          <w:sz w:val="24"/>
          <w:szCs w:val="24"/>
        </w:rPr>
      </w:pPr>
      <w:r>
        <w:rPr>
          <w:sz w:val="24"/>
          <w:szCs w:val="24"/>
        </w:rPr>
        <w:t>A new type of solar cell made with nano-materials; they are cheaper and work well even in low light.</w:t>
      </w:r>
    </w:p>
    <w:p w14:paraId="0AA995B5" w14:textId="77777777" w:rsidR="007B3880" w:rsidRDefault="00451D22">
      <w:pPr>
        <w:pStyle w:val="Heading2"/>
      </w:pPr>
      <w:bookmarkStart w:id="233" w:name="_heading=h.ai2craxcow4i" w:colFirst="0" w:colLast="0"/>
      <w:bookmarkEnd w:id="233"/>
      <w:r>
        <w:t>(ii). Wind Energy</w:t>
      </w:r>
    </w:p>
    <w:p w14:paraId="26E10012" w14:textId="77777777" w:rsidR="007B3880" w:rsidRDefault="00451D22">
      <w:pPr>
        <w:rPr>
          <w:sz w:val="24"/>
          <w:szCs w:val="24"/>
        </w:rPr>
      </w:pPr>
      <w:r>
        <w:rPr>
          <w:sz w:val="24"/>
          <w:szCs w:val="24"/>
        </w:rPr>
        <w:t>Nanotech is used to make wind turbine blades stronger and lighter.</w:t>
      </w:r>
    </w:p>
    <w:p w14:paraId="20CC78AD" w14:textId="77777777" w:rsidR="007B3880" w:rsidRDefault="007B3880">
      <w:pPr>
        <w:rPr>
          <w:sz w:val="24"/>
          <w:szCs w:val="24"/>
        </w:rPr>
      </w:pPr>
    </w:p>
    <w:p w14:paraId="5F3E38EC" w14:textId="77777777" w:rsidR="007B3880" w:rsidRDefault="00451D22">
      <w:pPr>
        <w:rPr>
          <w:sz w:val="24"/>
          <w:szCs w:val="24"/>
        </w:rPr>
      </w:pPr>
      <w:r>
        <w:rPr>
          <w:sz w:val="24"/>
          <w:szCs w:val="24"/>
        </w:rPr>
        <w:t>Nano coatings protect them from rust, heat, and wear.</w:t>
      </w:r>
    </w:p>
    <w:p w14:paraId="711A98C9" w14:textId="77777777" w:rsidR="007B3880" w:rsidRDefault="00451D22">
      <w:pPr>
        <w:pStyle w:val="Heading2"/>
      </w:pPr>
      <w:bookmarkStart w:id="234" w:name="_heading=h.imsm36bvuwn4" w:colFirst="0" w:colLast="0"/>
      <w:bookmarkEnd w:id="234"/>
      <w:r>
        <w:t>(iii). Hydrogen Fuel and Fuel Cells</w:t>
      </w:r>
    </w:p>
    <w:p w14:paraId="24645C2B" w14:textId="77777777" w:rsidR="007B3880" w:rsidRDefault="00451D22">
      <w:pPr>
        <w:rPr>
          <w:sz w:val="24"/>
          <w:szCs w:val="24"/>
        </w:rPr>
      </w:pPr>
      <w:r>
        <w:rPr>
          <w:sz w:val="24"/>
          <w:szCs w:val="24"/>
        </w:rPr>
        <w:t>Nano materials store hydrogen safely and improve fuel cell performance.</w:t>
      </w:r>
    </w:p>
    <w:p w14:paraId="3930AEEB" w14:textId="77777777" w:rsidR="007B3880" w:rsidRDefault="00451D22">
      <w:pPr>
        <w:jc w:val="center"/>
        <w:rPr>
          <w:sz w:val="24"/>
          <w:szCs w:val="24"/>
        </w:rPr>
      </w:pPr>
      <w:r>
        <w:rPr>
          <w:noProof/>
          <w:sz w:val="24"/>
          <w:szCs w:val="24"/>
        </w:rPr>
        <w:lastRenderedPageBreak/>
        <w:drawing>
          <wp:inline distT="114300" distB="114300" distL="114300" distR="114300" wp14:anchorId="0F2763BE" wp14:editId="752A3721">
            <wp:extent cx="5734050" cy="3768923"/>
            <wp:effectExtent l="50800" t="50800" r="50800" b="5080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734050" cy="3768923"/>
                    </a:xfrm>
                    <a:prstGeom prst="rect">
                      <a:avLst/>
                    </a:prstGeom>
                    <a:ln w="50800">
                      <a:solidFill>
                        <a:srgbClr val="000000"/>
                      </a:solidFill>
                      <a:prstDash val="solid"/>
                    </a:ln>
                  </pic:spPr>
                </pic:pic>
              </a:graphicData>
            </a:graphic>
          </wp:inline>
        </w:drawing>
      </w:r>
    </w:p>
    <w:p w14:paraId="1BB34A49" w14:textId="77777777" w:rsidR="007B3880" w:rsidRDefault="007B3880">
      <w:pPr>
        <w:rPr>
          <w:sz w:val="24"/>
          <w:szCs w:val="24"/>
        </w:rPr>
      </w:pPr>
    </w:p>
    <w:p w14:paraId="48358EFD" w14:textId="77777777" w:rsidR="007B3880" w:rsidRDefault="00451D22">
      <w:pPr>
        <w:rPr>
          <w:sz w:val="36"/>
          <w:szCs w:val="36"/>
        </w:rPr>
      </w:pPr>
      <w:r>
        <w:rPr>
          <w:sz w:val="36"/>
          <w:szCs w:val="36"/>
        </w:rPr>
        <w:t>(4.5). Future Prospects of Nanoscience in Climate Change Mitigation</w:t>
      </w:r>
    </w:p>
    <w:p w14:paraId="49BB49CA" w14:textId="77777777" w:rsidR="007B3880" w:rsidRDefault="00451D22">
      <w:pPr>
        <w:pStyle w:val="Heading2"/>
      </w:pPr>
      <w:bookmarkStart w:id="235" w:name="_heading=h.v4xbjpy1717m" w:colFirst="0" w:colLast="0"/>
      <w:bookmarkEnd w:id="235"/>
      <w:r>
        <w:t>(</w:t>
      </w:r>
      <w:proofErr w:type="spellStart"/>
      <w:r>
        <w:t>i</w:t>
      </w:r>
      <w:proofErr w:type="spellEnd"/>
      <w:r>
        <w:t>). Emerging Technologies</w:t>
      </w:r>
    </w:p>
    <w:p w14:paraId="310AA7F8" w14:textId="77777777" w:rsidR="007B3880" w:rsidRDefault="00451D22">
      <w:pPr>
        <w:rPr>
          <w:sz w:val="24"/>
          <w:szCs w:val="24"/>
        </w:rPr>
      </w:pPr>
      <w:r>
        <w:rPr>
          <w:sz w:val="24"/>
          <w:szCs w:val="24"/>
        </w:rPr>
        <w:t>Nanoscience is helping create new tools and materials that can fight climate change, such as:</w:t>
      </w:r>
    </w:p>
    <w:p w14:paraId="00DAA9EB" w14:textId="77777777" w:rsidR="007B3880" w:rsidRDefault="00451D22">
      <w:pPr>
        <w:pStyle w:val="Heading3"/>
      </w:pPr>
      <w:bookmarkStart w:id="236" w:name="_heading=h.koecja11y6to" w:colFirst="0" w:colLast="0"/>
      <w:bookmarkEnd w:id="236"/>
      <w:r>
        <w:t xml:space="preserve">Capturing Carbon: </w:t>
      </w:r>
    </w:p>
    <w:p w14:paraId="5FB54129" w14:textId="77777777" w:rsidR="007B3880" w:rsidRDefault="00451D22">
      <w:pPr>
        <w:rPr>
          <w:sz w:val="24"/>
          <w:szCs w:val="24"/>
        </w:rPr>
      </w:pPr>
      <w:r>
        <w:rPr>
          <w:sz w:val="24"/>
          <w:szCs w:val="24"/>
        </w:rPr>
        <w:t>Tiny materials (like sponges at the nanoscale) can trap carbon dioxide from the air or factories more effectively.</w:t>
      </w:r>
    </w:p>
    <w:p w14:paraId="4791A2DA" w14:textId="77777777" w:rsidR="007B3880" w:rsidRDefault="00451D22">
      <w:pPr>
        <w:rPr>
          <w:sz w:val="24"/>
          <w:szCs w:val="24"/>
        </w:rPr>
      </w:pPr>
      <w:r>
        <w:rPr>
          <w:sz w:val="24"/>
          <w:szCs w:val="24"/>
        </w:rPr>
        <w:t>Better Solar Panels: Nanomaterials are making solar panels cheaper and more efficient, helping us use more clean energy.</w:t>
      </w:r>
    </w:p>
    <w:p w14:paraId="39216C26" w14:textId="77777777" w:rsidR="007B3880" w:rsidRDefault="00451D22">
      <w:pPr>
        <w:pStyle w:val="Heading3"/>
      </w:pPr>
      <w:bookmarkStart w:id="237" w:name="_heading=h.kxxjnynwhmjb" w:colFirst="0" w:colLast="0"/>
      <w:bookmarkEnd w:id="237"/>
      <w:r>
        <w:t xml:space="preserve">Clean Fuels: </w:t>
      </w:r>
    </w:p>
    <w:p w14:paraId="523EB74F" w14:textId="77777777" w:rsidR="007B3880" w:rsidRDefault="00451D22">
      <w:pPr>
        <w:rPr>
          <w:sz w:val="24"/>
          <w:szCs w:val="24"/>
        </w:rPr>
      </w:pPr>
      <w:r>
        <w:rPr>
          <w:sz w:val="24"/>
          <w:szCs w:val="24"/>
        </w:rPr>
        <w:t>Special nanoparticles are used to produce fuels like hydrogen with less pollution.</w:t>
      </w:r>
    </w:p>
    <w:p w14:paraId="4B0B32CE" w14:textId="77777777" w:rsidR="007B3880" w:rsidRDefault="00451D22">
      <w:pPr>
        <w:pStyle w:val="Heading3"/>
      </w:pPr>
      <w:bookmarkStart w:id="238" w:name="_heading=h.dxu4m53l11f7" w:colFirst="0" w:colLast="0"/>
      <w:bookmarkEnd w:id="238"/>
      <w:r>
        <w:rPr>
          <w:rFonts w:ascii="Comfortaa" w:eastAsia="Comfortaa" w:hAnsi="Comfortaa" w:cs="Comfortaa"/>
        </w:rPr>
        <w:lastRenderedPageBreak/>
        <w:t>Reusing Waste Heat:</w:t>
      </w:r>
    </w:p>
    <w:p w14:paraId="07A8F244" w14:textId="77777777" w:rsidR="007B3880" w:rsidRDefault="00451D22">
      <w:pPr>
        <w:rPr>
          <w:sz w:val="24"/>
          <w:szCs w:val="24"/>
        </w:rPr>
      </w:pPr>
      <w:r>
        <w:rPr>
          <w:sz w:val="24"/>
          <w:szCs w:val="24"/>
        </w:rPr>
        <w:t xml:space="preserve"> Some nanomaterials can turn waste heat from machines into electricity, saving energy.</w:t>
      </w:r>
    </w:p>
    <w:p w14:paraId="7762BD9E" w14:textId="77777777" w:rsidR="007B3880" w:rsidRDefault="00451D22">
      <w:pPr>
        <w:pStyle w:val="Heading3"/>
      </w:pPr>
      <w:bookmarkStart w:id="239" w:name="_heading=h.illub5jfqrmc" w:colFirst="0" w:colLast="0"/>
      <w:bookmarkEnd w:id="239"/>
      <w:r>
        <w:t xml:space="preserve">Energy-saving Coatings: </w:t>
      </w:r>
    </w:p>
    <w:p w14:paraId="221148F7" w14:textId="77777777" w:rsidR="007B3880" w:rsidRDefault="00451D22">
      <w:pPr>
        <w:rPr>
          <w:sz w:val="24"/>
          <w:szCs w:val="24"/>
        </w:rPr>
      </w:pPr>
      <w:r>
        <w:rPr>
          <w:sz w:val="24"/>
          <w:szCs w:val="24"/>
        </w:rPr>
        <w:t>Nanotech paints and coatings help keep buildings cooler or warmer, cutting down on electricity use.</w:t>
      </w:r>
    </w:p>
    <w:p w14:paraId="0C28FB3C" w14:textId="77777777" w:rsidR="007B3880" w:rsidRDefault="00451D22">
      <w:pPr>
        <w:pStyle w:val="Heading2"/>
      </w:pPr>
      <w:bookmarkStart w:id="240" w:name="_heading=h.m2qp9ewy8p57" w:colFirst="0" w:colLast="0"/>
      <w:bookmarkEnd w:id="240"/>
      <w:r>
        <w:t>(ii). Research and Development Trends</w:t>
      </w:r>
    </w:p>
    <w:p w14:paraId="1B3AD58F" w14:textId="77777777" w:rsidR="007B3880" w:rsidRDefault="00451D22">
      <w:pPr>
        <w:pStyle w:val="Heading3"/>
      </w:pPr>
      <w:bookmarkStart w:id="241" w:name="_heading=h.hu1f1agkyf43" w:colFirst="0" w:colLast="0"/>
      <w:bookmarkEnd w:id="241"/>
      <w:r>
        <w:t xml:space="preserve">Working Together: </w:t>
      </w:r>
    </w:p>
    <w:p w14:paraId="3B1FA199" w14:textId="77777777" w:rsidR="007B3880" w:rsidRDefault="00451D22">
      <w:pPr>
        <w:rPr>
          <w:sz w:val="24"/>
          <w:szCs w:val="24"/>
        </w:rPr>
      </w:pPr>
      <w:r>
        <w:rPr>
          <w:sz w:val="24"/>
          <w:szCs w:val="24"/>
        </w:rPr>
        <w:t>Scientists from different fields are teaming up to create nanotech solutions for the environment.</w:t>
      </w:r>
    </w:p>
    <w:p w14:paraId="47872B78" w14:textId="77777777" w:rsidR="007B3880" w:rsidRDefault="00451D22">
      <w:pPr>
        <w:pStyle w:val="Heading3"/>
      </w:pPr>
      <w:bookmarkStart w:id="242" w:name="_heading=h.tt1fbskzo07g" w:colFirst="0" w:colLast="0"/>
      <w:bookmarkEnd w:id="242"/>
      <w:r>
        <w:t xml:space="preserve">Eco-friendly Methods: </w:t>
      </w:r>
    </w:p>
    <w:p w14:paraId="279B7FF9" w14:textId="77777777" w:rsidR="007B3880" w:rsidRDefault="00451D22">
      <w:pPr>
        <w:rPr>
          <w:sz w:val="24"/>
          <w:szCs w:val="24"/>
        </w:rPr>
      </w:pPr>
      <w:r>
        <w:rPr>
          <w:sz w:val="24"/>
          <w:szCs w:val="24"/>
        </w:rPr>
        <w:t>Researchers are finding safer and cleaner ways to make nanomaterials.</w:t>
      </w:r>
    </w:p>
    <w:p w14:paraId="13894415" w14:textId="77777777" w:rsidR="007B3880" w:rsidRDefault="00451D22">
      <w:pPr>
        <w:pStyle w:val="Heading3"/>
      </w:pPr>
      <w:bookmarkStart w:id="243" w:name="_heading=h.e3mndsdnxz9k" w:colFirst="0" w:colLast="0"/>
      <w:bookmarkEnd w:id="243"/>
      <w:r>
        <w:t xml:space="preserve">Smart Design: </w:t>
      </w:r>
    </w:p>
    <w:p w14:paraId="14059E31" w14:textId="77777777" w:rsidR="007B3880" w:rsidRDefault="00451D22">
      <w:pPr>
        <w:rPr>
          <w:sz w:val="24"/>
          <w:szCs w:val="24"/>
        </w:rPr>
      </w:pPr>
      <w:r>
        <w:rPr>
          <w:sz w:val="24"/>
          <w:szCs w:val="24"/>
        </w:rPr>
        <w:t>Computers and AI are being used to design better nanomaterials quickly.</w:t>
      </w:r>
    </w:p>
    <w:p w14:paraId="369278FF" w14:textId="77777777" w:rsidR="007B3880" w:rsidRDefault="00451D22">
      <w:pPr>
        <w:pStyle w:val="Heading3"/>
      </w:pPr>
      <w:bookmarkStart w:id="244" w:name="_heading=h.96568zfsdo2w" w:colFirst="0" w:colLast="0"/>
      <w:bookmarkEnd w:id="244"/>
      <w:r>
        <w:t xml:space="preserve">Learning from Nature: </w:t>
      </w:r>
    </w:p>
    <w:p w14:paraId="2C389525" w14:textId="77777777" w:rsidR="007B3880" w:rsidRDefault="00451D22">
      <w:pPr>
        <w:rPr>
          <w:sz w:val="24"/>
          <w:szCs w:val="24"/>
        </w:rPr>
      </w:pPr>
      <w:r>
        <w:rPr>
          <w:sz w:val="24"/>
          <w:szCs w:val="24"/>
        </w:rPr>
        <w:t xml:space="preserve">Scientists are copying how </w:t>
      </w:r>
      <w:r>
        <w:rPr>
          <w:sz w:val="24"/>
          <w:szCs w:val="24"/>
        </w:rPr>
        <w:t>nature works—like photosynthesis—to design energy-saving materials.</w:t>
      </w:r>
    </w:p>
    <w:p w14:paraId="11BE835D" w14:textId="77777777" w:rsidR="007B3880" w:rsidRDefault="00451D22">
      <w:pPr>
        <w:pStyle w:val="Heading3"/>
      </w:pPr>
      <w:bookmarkStart w:id="245" w:name="_heading=h.8zqz8wwp592" w:colFirst="0" w:colLast="0"/>
      <w:bookmarkEnd w:id="245"/>
      <w:r>
        <w:t xml:space="preserve">Making it Real: </w:t>
      </w:r>
    </w:p>
    <w:p w14:paraId="54C22EDF" w14:textId="77777777" w:rsidR="007B3880" w:rsidRDefault="00451D22">
      <w:pPr>
        <w:rPr>
          <w:sz w:val="24"/>
          <w:szCs w:val="24"/>
        </w:rPr>
      </w:pPr>
      <w:r>
        <w:rPr>
          <w:sz w:val="24"/>
          <w:szCs w:val="24"/>
        </w:rPr>
        <w:t>Work is being done to move these ideas from the lab to the real world, so they can be used widely.</w:t>
      </w:r>
    </w:p>
    <w:p w14:paraId="388D01AC" w14:textId="77777777" w:rsidR="007B3880" w:rsidRDefault="00451D22">
      <w:pPr>
        <w:pStyle w:val="Heading2"/>
        <w:rPr>
          <w:sz w:val="28"/>
          <w:szCs w:val="28"/>
        </w:rPr>
      </w:pPr>
      <w:bookmarkStart w:id="246" w:name="_heading=h.lcqcicm8hk9w" w:colFirst="0" w:colLast="0"/>
      <w:bookmarkEnd w:id="246"/>
      <w:r>
        <w:t>(iii)</w:t>
      </w:r>
      <w:r>
        <w:rPr>
          <w:sz w:val="28"/>
          <w:szCs w:val="28"/>
        </w:rPr>
        <w:t>. Policy and Regulations</w:t>
      </w:r>
    </w:p>
    <w:p w14:paraId="1485E31A" w14:textId="77777777" w:rsidR="007B3880" w:rsidRDefault="00451D22">
      <w:pPr>
        <w:pStyle w:val="Heading3"/>
      </w:pPr>
      <w:bookmarkStart w:id="247" w:name="_heading=h.c6dj4zbubrfx" w:colFirst="0" w:colLast="0"/>
      <w:bookmarkEnd w:id="247"/>
      <w:r>
        <w:t>Clear Rules Needed:</w:t>
      </w:r>
    </w:p>
    <w:p w14:paraId="6F661816" w14:textId="77777777" w:rsidR="007B3880" w:rsidRDefault="00451D22">
      <w:pPr>
        <w:rPr>
          <w:sz w:val="24"/>
          <w:szCs w:val="24"/>
        </w:rPr>
      </w:pPr>
      <w:r>
        <w:rPr>
          <w:sz w:val="24"/>
          <w:szCs w:val="24"/>
        </w:rPr>
        <w:t xml:space="preserve"> Governments need to create clear rules about how nanomaterials should be used safely.</w:t>
      </w:r>
    </w:p>
    <w:p w14:paraId="3AB6F44F" w14:textId="77777777" w:rsidR="007B3880" w:rsidRDefault="00451D22">
      <w:pPr>
        <w:pStyle w:val="Heading3"/>
      </w:pPr>
      <w:bookmarkStart w:id="248" w:name="_heading=h.aluhdxiybl8d" w:colFirst="0" w:colLast="0"/>
      <w:bookmarkEnd w:id="248"/>
      <w:r>
        <w:t>Health and Environment Safety:</w:t>
      </w:r>
    </w:p>
    <w:p w14:paraId="17C75F55" w14:textId="77777777" w:rsidR="007B3880" w:rsidRDefault="00451D22">
      <w:pPr>
        <w:rPr>
          <w:sz w:val="24"/>
          <w:szCs w:val="24"/>
        </w:rPr>
      </w:pPr>
      <w:r>
        <w:rPr>
          <w:sz w:val="24"/>
          <w:szCs w:val="24"/>
        </w:rPr>
        <w:t xml:space="preserve"> It’s important to check that these tiny materials don’t harm people or nature.</w:t>
      </w:r>
    </w:p>
    <w:p w14:paraId="56A0F12E" w14:textId="77777777" w:rsidR="007B3880" w:rsidRDefault="00451D22">
      <w:pPr>
        <w:pStyle w:val="Heading3"/>
      </w:pPr>
      <w:bookmarkStart w:id="249" w:name="_heading=h.voxw1lx3opo" w:colFirst="0" w:colLast="0"/>
      <w:bookmarkEnd w:id="249"/>
      <w:r>
        <w:lastRenderedPageBreak/>
        <w:t>Support for Green Innovation:</w:t>
      </w:r>
    </w:p>
    <w:p w14:paraId="77515F7A" w14:textId="77777777" w:rsidR="007B3880" w:rsidRDefault="00451D22">
      <w:pPr>
        <w:rPr>
          <w:sz w:val="24"/>
          <w:szCs w:val="24"/>
        </w:rPr>
      </w:pPr>
      <w:r>
        <w:rPr>
          <w:sz w:val="24"/>
          <w:szCs w:val="24"/>
        </w:rPr>
        <w:t xml:space="preserve"> Countries are offering money and rewards to companies and scientists working on climate-friendly nanotech.</w:t>
      </w:r>
    </w:p>
    <w:p w14:paraId="07C8CF7F" w14:textId="77777777" w:rsidR="007B3880" w:rsidRDefault="00451D22">
      <w:pPr>
        <w:pStyle w:val="Heading3"/>
      </w:pPr>
      <w:bookmarkStart w:id="250" w:name="_heading=h.q2opvb9falps" w:colFirst="0" w:colLast="0"/>
      <w:bookmarkEnd w:id="250"/>
      <w:r>
        <w:t>Global Teamwork:</w:t>
      </w:r>
    </w:p>
    <w:p w14:paraId="3DCCFE7F" w14:textId="77777777" w:rsidR="007B3880" w:rsidRDefault="00451D22">
      <w:pPr>
        <w:rPr>
          <w:sz w:val="24"/>
          <w:szCs w:val="24"/>
        </w:rPr>
      </w:pPr>
      <w:r>
        <w:rPr>
          <w:sz w:val="24"/>
          <w:szCs w:val="24"/>
        </w:rPr>
        <w:t xml:space="preserve"> Countries must work together to share safe and smart ways of using nanotech, especially </w:t>
      </w:r>
      <w:proofErr w:type="gramStart"/>
      <w:r>
        <w:rPr>
          <w:sz w:val="24"/>
          <w:szCs w:val="24"/>
        </w:rPr>
        <w:t>where</w:t>
      </w:r>
      <w:proofErr w:type="gramEnd"/>
      <w:r>
        <w:rPr>
          <w:sz w:val="24"/>
          <w:szCs w:val="24"/>
        </w:rPr>
        <w:t xml:space="preserve"> climate change hits hardest.</w:t>
      </w:r>
    </w:p>
    <w:p w14:paraId="7C4C3349" w14:textId="77777777" w:rsidR="007B3880" w:rsidRDefault="00451D22">
      <w:pPr>
        <w:pStyle w:val="Heading3"/>
        <w:rPr>
          <w:sz w:val="24"/>
          <w:szCs w:val="24"/>
        </w:rPr>
      </w:pPr>
      <w:bookmarkStart w:id="251" w:name="_heading=h.su6hlsih042x" w:colFirst="0" w:colLast="0"/>
      <w:bookmarkEnd w:id="251"/>
      <w:r>
        <w:t xml:space="preserve">Making it Part of Climate Plans: </w:t>
      </w:r>
    </w:p>
    <w:p w14:paraId="12587FF8" w14:textId="77777777" w:rsidR="007B3880" w:rsidRDefault="00451D22">
      <w:pPr>
        <w:rPr>
          <w:sz w:val="24"/>
          <w:szCs w:val="24"/>
        </w:rPr>
      </w:pPr>
      <w:r>
        <w:rPr>
          <w:sz w:val="24"/>
          <w:szCs w:val="24"/>
        </w:rPr>
        <w:t>Nanoscience should be included in national and global climate strategies.</w:t>
      </w:r>
    </w:p>
    <w:p w14:paraId="6831F7BA" w14:textId="77777777" w:rsidR="007B3880" w:rsidRDefault="007B3880">
      <w:pPr>
        <w:rPr>
          <w:sz w:val="24"/>
          <w:szCs w:val="24"/>
        </w:rPr>
      </w:pPr>
    </w:p>
    <w:p w14:paraId="5FF981F8" w14:textId="77777777" w:rsidR="007B3880" w:rsidRDefault="00451D22">
      <w:pPr>
        <w:rPr>
          <w:sz w:val="36"/>
          <w:szCs w:val="36"/>
        </w:rPr>
      </w:pPr>
      <w:r>
        <w:rPr>
          <w:sz w:val="36"/>
          <w:szCs w:val="36"/>
        </w:rPr>
        <w:t>(4.6). Risks and Ethical Concerns of Nanotechnology</w:t>
      </w:r>
    </w:p>
    <w:p w14:paraId="01FBFA6A" w14:textId="77777777" w:rsidR="007B3880" w:rsidRDefault="00451D22">
      <w:pPr>
        <w:rPr>
          <w:sz w:val="24"/>
          <w:szCs w:val="24"/>
        </w:rPr>
      </w:pPr>
      <w:r>
        <w:rPr>
          <w:sz w:val="24"/>
          <w:szCs w:val="24"/>
        </w:rPr>
        <w:t>Nanotechnology is useful, but it also raises some health, environmental, and ethical issues that must be carefully considered.</w:t>
      </w:r>
    </w:p>
    <w:p w14:paraId="3AC25687" w14:textId="77777777" w:rsidR="007B3880" w:rsidRDefault="00451D22">
      <w:pPr>
        <w:pStyle w:val="Heading2"/>
      </w:pPr>
      <w:bookmarkStart w:id="252" w:name="_heading=h.wi69db7zy0h6" w:colFirst="0" w:colLast="0"/>
      <w:bookmarkEnd w:id="252"/>
      <w:r>
        <w:t>(</w:t>
      </w:r>
      <w:proofErr w:type="spellStart"/>
      <w:r>
        <w:t>i</w:t>
      </w:r>
      <w:proofErr w:type="spellEnd"/>
      <w:r>
        <w:t>). Health and Environmental Impacts</w:t>
      </w:r>
    </w:p>
    <w:p w14:paraId="4C7E3E5B" w14:textId="77777777" w:rsidR="007B3880" w:rsidRDefault="00451D22">
      <w:pPr>
        <w:rPr>
          <w:sz w:val="24"/>
          <w:szCs w:val="24"/>
        </w:rPr>
      </w:pPr>
      <w:r>
        <w:rPr>
          <w:sz w:val="24"/>
          <w:szCs w:val="24"/>
        </w:rPr>
        <w:t>Nanoparticles are very small and can enter the human body through air, water, or skin. They may cause harm to organs or cells, though full effects are still unknown.</w:t>
      </w:r>
    </w:p>
    <w:p w14:paraId="222AF437" w14:textId="77777777" w:rsidR="007B3880" w:rsidRDefault="00451D22">
      <w:pPr>
        <w:rPr>
          <w:sz w:val="24"/>
          <w:szCs w:val="24"/>
        </w:rPr>
      </w:pPr>
      <w:r>
        <w:rPr>
          <w:sz w:val="24"/>
          <w:szCs w:val="24"/>
        </w:rPr>
        <w:t>In the environment, these particles may affect soil, water, animals, and plants. Long-term exposure could disturb ecosystems.</w:t>
      </w:r>
    </w:p>
    <w:p w14:paraId="64E79C93" w14:textId="77777777" w:rsidR="007B3880" w:rsidRDefault="00451D22">
      <w:pPr>
        <w:pStyle w:val="Heading2"/>
      </w:pPr>
      <w:bookmarkStart w:id="253" w:name="_heading=h.3a4c7fzbcits" w:colFirst="0" w:colLast="0"/>
      <w:bookmarkEnd w:id="253"/>
      <w:r>
        <w:t>(ii). Nano Waste Management</w:t>
      </w:r>
    </w:p>
    <w:p w14:paraId="246E8EE4" w14:textId="77777777" w:rsidR="007B3880" w:rsidRDefault="00451D22">
      <w:pPr>
        <w:rPr>
          <w:sz w:val="24"/>
          <w:szCs w:val="24"/>
        </w:rPr>
      </w:pPr>
      <w:r>
        <w:rPr>
          <w:sz w:val="24"/>
          <w:szCs w:val="24"/>
        </w:rPr>
        <w:t>Industries using nanotechnology produce nano waste, which is hard to detect and manage. If released without care, it can pollute air, water, and soil, and may enter the food chain.</w:t>
      </w:r>
    </w:p>
    <w:p w14:paraId="406C925A" w14:textId="77777777" w:rsidR="007B3880" w:rsidRDefault="00451D22">
      <w:pPr>
        <w:rPr>
          <w:sz w:val="24"/>
          <w:szCs w:val="24"/>
        </w:rPr>
      </w:pPr>
      <w:r>
        <w:rPr>
          <w:sz w:val="24"/>
          <w:szCs w:val="24"/>
        </w:rPr>
        <w:t>Safe disposal and recycling systems are still developing.</w:t>
      </w:r>
    </w:p>
    <w:p w14:paraId="20375226" w14:textId="77777777" w:rsidR="007B3880" w:rsidRDefault="00451D22">
      <w:pPr>
        <w:pStyle w:val="Heading2"/>
      </w:pPr>
      <w:bookmarkStart w:id="254" w:name="_heading=h.d17duxoowpk0" w:colFirst="0" w:colLast="0"/>
      <w:bookmarkEnd w:id="254"/>
      <w:r>
        <w:t>(iii). Ethical and Social Concerns</w:t>
      </w:r>
    </w:p>
    <w:p w14:paraId="05575247" w14:textId="77777777" w:rsidR="007B3880" w:rsidRDefault="00451D22">
      <w:pPr>
        <w:rPr>
          <w:sz w:val="24"/>
          <w:szCs w:val="24"/>
        </w:rPr>
      </w:pPr>
      <w:r>
        <w:rPr>
          <w:sz w:val="24"/>
          <w:szCs w:val="24"/>
        </w:rPr>
        <w:t>• Privacy risks from tiny devices used for monitoring.</w:t>
      </w:r>
    </w:p>
    <w:p w14:paraId="01FC1270" w14:textId="77777777" w:rsidR="007B3880" w:rsidRDefault="007B3880">
      <w:pPr>
        <w:rPr>
          <w:sz w:val="24"/>
          <w:szCs w:val="24"/>
        </w:rPr>
      </w:pPr>
    </w:p>
    <w:p w14:paraId="3E5BFF58" w14:textId="77777777" w:rsidR="007B3880" w:rsidRDefault="00451D22">
      <w:pPr>
        <w:rPr>
          <w:sz w:val="24"/>
          <w:szCs w:val="24"/>
        </w:rPr>
      </w:pPr>
      <w:r>
        <w:rPr>
          <w:sz w:val="24"/>
          <w:szCs w:val="24"/>
        </w:rPr>
        <w:t>• Economic imbalance if only rich countries or people benefit.</w:t>
      </w:r>
    </w:p>
    <w:p w14:paraId="6A5FB6B3" w14:textId="77777777" w:rsidR="007B3880" w:rsidRDefault="007B3880">
      <w:pPr>
        <w:rPr>
          <w:sz w:val="24"/>
          <w:szCs w:val="24"/>
        </w:rPr>
      </w:pPr>
    </w:p>
    <w:p w14:paraId="74F0D8CD" w14:textId="77777777" w:rsidR="007B3880" w:rsidRDefault="00451D22">
      <w:pPr>
        <w:rPr>
          <w:sz w:val="24"/>
          <w:szCs w:val="24"/>
        </w:rPr>
      </w:pPr>
      <w:r>
        <w:rPr>
          <w:sz w:val="24"/>
          <w:szCs w:val="24"/>
        </w:rPr>
        <w:t>• Job loss due to automation.</w:t>
      </w:r>
    </w:p>
    <w:p w14:paraId="56BA2044" w14:textId="77777777" w:rsidR="007B3880" w:rsidRDefault="007B3880">
      <w:pPr>
        <w:rPr>
          <w:sz w:val="24"/>
          <w:szCs w:val="24"/>
        </w:rPr>
      </w:pPr>
    </w:p>
    <w:p w14:paraId="3D74AAD8" w14:textId="77777777" w:rsidR="007B3880" w:rsidRDefault="00451D22">
      <w:pPr>
        <w:rPr>
          <w:sz w:val="24"/>
          <w:szCs w:val="24"/>
        </w:rPr>
      </w:pPr>
      <w:r>
        <w:rPr>
          <w:sz w:val="24"/>
          <w:szCs w:val="24"/>
        </w:rPr>
        <w:t xml:space="preserve">• Lack </w:t>
      </w:r>
      <w:r>
        <w:rPr>
          <w:sz w:val="24"/>
          <w:szCs w:val="24"/>
        </w:rPr>
        <w:t>of regulation may lead to unsafe or unfair use.</w:t>
      </w:r>
    </w:p>
    <w:p w14:paraId="3FCAE7A7" w14:textId="77777777" w:rsidR="007B3880" w:rsidRDefault="007B3880">
      <w:pPr>
        <w:rPr>
          <w:sz w:val="24"/>
          <w:szCs w:val="24"/>
        </w:rPr>
      </w:pPr>
    </w:p>
    <w:p w14:paraId="6625BA92" w14:textId="77777777" w:rsidR="007B3880" w:rsidRDefault="00451D22">
      <w:pPr>
        <w:rPr>
          <w:sz w:val="36"/>
          <w:szCs w:val="36"/>
        </w:rPr>
      </w:pPr>
      <w:r>
        <w:rPr>
          <w:sz w:val="36"/>
          <w:szCs w:val="36"/>
        </w:rPr>
        <w:lastRenderedPageBreak/>
        <w:t>(4.7). Policy and Governance: Nanoscience and Climate Change</w:t>
      </w:r>
    </w:p>
    <w:p w14:paraId="50736920" w14:textId="77777777" w:rsidR="007B3880" w:rsidRDefault="00451D22">
      <w:pPr>
        <w:rPr>
          <w:sz w:val="24"/>
          <w:szCs w:val="24"/>
        </w:rPr>
      </w:pPr>
      <w:r>
        <w:rPr>
          <w:sz w:val="24"/>
          <w:szCs w:val="24"/>
        </w:rPr>
        <w:t>Nanoscience can play a big role in fighting climate change, but for that, the right policies are needed.</w:t>
      </w:r>
    </w:p>
    <w:p w14:paraId="7694D4A7" w14:textId="77777777" w:rsidR="007B3880" w:rsidRDefault="00451D22">
      <w:pPr>
        <w:rPr>
          <w:sz w:val="24"/>
          <w:szCs w:val="24"/>
        </w:rPr>
      </w:pPr>
      <w:r>
        <w:rPr>
          <w:sz w:val="24"/>
          <w:szCs w:val="24"/>
        </w:rPr>
        <w:t>If governments include nanotechnology in their climate plans, these technologies can be more effective.</w:t>
      </w:r>
    </w:p>
    <w:p w14:paraId="46AEF750" w14:textId="77777777" w:rsidR="007B3880" w:rsidRDefault="00451D22">
      <w:pPr>
        <w:pStyle w:val="Heading2"/>
      </w:pPr>
      <w:bookmarkStart w:id="255" w:name="_heading=h.pqv8fkxq3ft5" w:colFirst="0" w:colLast="0"/>
      <w:bookmarkEnd w:id="255"/>
      <w:r>
        <w:t>(</w:t>
      </w:r>
      <w:proofErr w:type="spellStart"/>
      <w:r>
        <w:t>i</w:t>
      </w:r>
      <w:proofErr w:type="spellEnd"/>
      <w:r>
        <w:t>). Nanotechnology and Climate Policy</w:t>
      </w:r>
    </w:p>
    <w:p w14:paraId="4152A096" w14:textId="77777777" w:rsidR="007B3880" w:rsidRDefault="00451D22">
      <w:pPr>
        <w:rPr>
          <w:sz w:val="24"/>
          <w:szCs w:val="24"/>
        </w:rPr>
      </w:pPr>
      <w:r>
        <w:rPr>
          <w:sz w:val="24"/>
          <w:szCs w:val="24"/>
        </w:rPr>
        <w:t>• Governments can support nano-based energy solutions, like affordable and efficient solar technology.</w:t>
      </w:r>
    </w:p>
    <w:p w14:paraId="19E7833F" w14:textId="77777777" w:rsidR="007B3880" w:rsidRDefault="007B3880">
      <w:pPr>
        <w:rPr>
          <w:sz w:val="24"/>
          <w:szCs w:val="24"/>
        </w:rPr>
      </w:pPr>
    </w:p>
    <w:p w14:paraId="61A2B8D0" w14:textId="77777777" w:rsidR="007B3880" w:rsidRDefault="00451D22">
      <w:pPr>
        <w:rPr>
          <w:sz w:val="24"/>
          <w:szCs w:val="24"/>
        </w:rPr>
      </w:pPr>
      <w:r>
        <w:rPr>
          <w:sz w:val="24"/>
          <w:szCs w:val="24"/>
        </w:rPr>
        <w:t>• Smart coatings and carbon capture using nanotech can be added to national climate strategies for better results.</w:t>
      </w:r>
    </w:p>
    <w:p w14:paraId="3A98F4DB" w14:textId="77777777" w:rsidR="007B3880" w:rsidRDefault="00451D22">
      <w:pPr>
        <w:pStyle w:val="Heading2"/>
      </w:pPr>
      <w:bookmarkStart w:id="256" w:name="_heading=h.1cjyypgli380" w:colFirst="0" w:colLast="0"/>
      <w:bookmarkEnd w:id="256"/>
      <w:r>
        <w:t>(ii). National and Global Regulations on Nanoscience</w:t>
      </w:r>
    </w:p>
    <w:p w14:paraId="18F6419D" w14:textId="77777777" w:rsidR="007B3880" w:rsidRDefault="00451D22">
      <w:pPr>
        <w:rPr>
          <w:sz w:val="24"/>
          <w:szCs w:val="24"/>
        </w:rPr>
      </w:pPr>
      <w:r>
        <w:rPr>
          <w:sz w:val="24"/>
          <w:szCs w:val="24"/>
        </w:rPr>
        <w:t>Nanotechnologies are tiny but powerful, so there should be rules to ensure they are used safely.</w:t>
      </w:r>
    </w:p>
    <w:p w14:paraId="3A3FE586" w14:textId="77777777" w:rsidR="007B3880" w:rsidRDefault="00451D22">
      <w:pPr>
        <w:pStyle w:val="Heading3"/>
      </w:pPr>
      <w:bookmarkStart w:id="257" w:name="_heading=h.2ytwznh1m0kp" w:colFirst="0" w:colLast="0"/>
      <w:bookmarkEnd w:id="257"/>
      <w:r>
        <w:t xml:space="preserve">Globally: </w:t>
      </w:r>
    </w:p>
    <w:p w14:paraId="40551614" w14:textId="77777777" w:rsidR="007B3880" w:rsidRDefault="00451D22">
      <w:pPr>
        <w:rPr>
          <w:sz w:val="24"/>
          <w:szCs w:val="24"/>
        </w:rPr>
      </w:pPr>
      <w:r>
        <w:rPr>
          <w:sz w:val="24"/>
          <w:szCs w:val="24"/>
        </w:rPr>
        <w:t>Organizations like WHO and UNEP are creating guidelines for the safe use of nanomaterials.</w:t>
      </w:r>
    </w:p>
    <w:p w14:paraId="1B3CD349" w14:textId="77777777" w:rsidR="007B3880" w:rsidRDefault="00451D22">
      <w:pPr>
        <w:pStyle w:val="Heading3"/>
      </w:pPr>
      <w:bookmarkStart w:id="258" w:name="_heading=h.f5epb7brngkc" w:colFirst="0" w:colLast="0"/>
      <w:bookmarkEnd w:id="258"/>
      <w:r>
        <w:t xml:space="preserve">Nationally: </w:t>
      </w:r>
    </w:p>
    <w:p w14:paraId="07825F14" w14:textId="77777777" w:rsidR="007B3880" w:rsidRDefault="00451D22">
      <w:pPr>
        <w:rPr>
          <w:sz w:val="24"/>
          <w:szCs w:val="24"/>
        </w:rPr>
      </w:pPr>
      <w:r>
        <w:rPr>
          <w:sz w:val="24"/>
          <w:szCs w:val="24"/>
        </w:rPr>
        <w:t>Some countries have laws for labeling nano products, testing them for safety, and checking environmental impact. But in countries like India, stronger laws are still needed.</w:t>
      </w:r>
    </w:p>
    <w:p w14:paraId="2F8647A7" w14:textId="77777777" w:rsidR="007B3880" w:rsidRDefault="007B3880">
      <w:pPr>
        <w:rPr>
          <w:sz w:val="24"/>
          <w:szCs w:val="24"/>
        </w:rPr>
      </w:pPr>
    </w:p>
    <w:p w14:paraId="4D778CC9" w14:textId="77777777" w:rsidR="007B3880" w:rsidRDefault="00451D22">
      <w:pPr>
        <w:rPr>
          <w:sz w:val="24"/>
          <w:szCs w:val="24"/>
        </w:rPr>
      </w:pPr>
      <w:r>
        <w:rPr>
          <w:sz w:val="24"/>
          <w:szCs w:val="24"/>
        </w:rPr>
        <w:t xml:space="preserve">It is </w:t>
      </w:r>
      <w:r>
        <w:rPr>
          <w:sz w:val="24"/>
          <w:szCs w:val="24"/>
        </w:rPr>
        <w:t>important that all countries work together to create a common policy so that nanotech is not misused.</w:t>
      </w:r>
    </w:p>
    <w:p w14:paraId="7E60E0EB" w14:textId="77777777" w:rsidR="007B3880" w:rsidRDefault="00451D22">
      <w:pPr>
        <w:pStyle w:val="Heading2"/>
      </w:pPr>
      <w:bookmarkStart w:id="259" w:name="_heading=h.vi3g52h8rnyx" w:colFirst="0" w:colLast="0"/>
      <w:bookmarkEnd w:id="259"/>
      <w:r>
        <w:t>(iii). Sustainable Development Strategies for the Future</w:t>
      </w:r>
    </w:p>
    <w:p w14:paraId="65A198C5" w14:textId="77777777" w:rsidR="007B3880" w:rsidRDefault="00451D22">
      <w:pPr>
        <w:rPr>
          <w:sz w:val="24"/>
          <w:szCs w:val="24"/>
        </w:rPr>
      </w:pPr>
      <w:r>
        <w:rPr>
          <w:sz w:val="24"/>
          <w:szCs w:val="24"/>
        </w:rPr>
        <w:t xml:space="preserve">To use nanoscience for long-term, environment-friendly development, some strategies are needed </w:t>
      </w:r>
    </w:p>
    <w:p w14:paraId="036EB215" w14:textId="77777777" w:rsidR="007B3880" w:rsidRDefault="00451D22">
      <w:pPr>
        <w:pStyle w:val="Heading3"/>
      </w:pPr>
      <w:bookmarkStart w:id="260" w:name="_heading=h.4s87g92x4ttl" w:colFirst="0" w:colLast="0"/>
      <w:bookmarkEnd w:id="260"/>
      <w:r>
        <w:lastRenderedPageBreak/>
        <w:t xml:space="preserve">Green Nanotechnology: </w:t>
      </w:r>
    </w:p>
    <w:p w14:paraId="48B2946A" w14:textId="77777777" w:rsidR="007B3880" w:rsidRDefault="00451D22">
      <w:pPr>
        <w:rPr>
          <w:sz w:val="24"/>
          <w:szCs w:val="24"/>
        </w:rPr>
      </w:pPr>
      <w:r>
        <w:rPr>
          <w:sz w:val="24"/>
          <w:szCs w:val="24"/>
        </w:rPr>
        <w:t>Develop nano products that are safe for nature and human health.</w:t>
      </w:r>
    </w:p>
    <w:p w14:paraId="05F4769C" w14:textId="77777777" w:rsidR="007B3880" w:rsidRDefault="00451D22">
      <w:pPr>
        <w:pStyle w:val="Heading3"/>
      </w:pPr>
      <w:bookmarkStart w:id="261" w:name="_heading=h.htkxsib3rjlt" w:colFirst="0" w:colLast="0"/>
      <w:bookmarkEnd w:id="261"/>
      <w:r>
        <w:t xml:space="preserve">Education and Awareness: </w:t>
      </w:r>
    </w:p>
    <w:p w14:paraId="0E76F8D2" w14:textId="77777777" w:rsidR="007B3880" w:rsidRDefault="00451D22">
      <w:pPr>
        <w:rPr>
          <w:sz w:val="24"/>
          <w:szCs w:val="24"/>
        </w:rPr>
      </w:pPr>
      <w:r>
        <w:rPr>
          <w:sz w:val="24"/>
          <w:szCs w:val="24"/>
        </w:rPr>
        <w:t>Teach people and researchers about the benefits and risks of nanotech.</w:t>
      </w:r>
    </w:p>
    <w:p w14:paraId="053441F8" w14:textId="77777777" w:rsidR="007B3880" w:rsidRDefault="00451D22">
      <w:pPr>
        <w:pStyle w:val="Heading3"/>
      </w:pPr>
      <w:bookmarkStart w:id="262" w:name="_heading=h.l0kpngwzycaq" w:colFirst="0" w:colLast="0"/>
      <w:bookmarkEnd w:id="262"/>
      <w:r>
        <w:t xml:space="preserve">Local Use: </w:t>
      </w:r>
    </w:p>
    <w:p w14:paraId="40D38AFB" w14:textId="77777777" w:rsidR="007B3880" w:rsidRDefault="00451D22">
      <w:pPr>
        <w:rPr>
          <w:sz w:val="24"/>
          <w:szCs w:val="24"/>
        </w:rPr>
      </w:pPr>
      <w:r>
        <w:rPr>
          <w:sz w:val="24"/>
          <w:szCs w:val="24"/>
        </w:rPr>
        <w:t>Bring low-cost nanotech solutions to rural and underdeveloped areas for clean energy, water, and farming.</w:t>
      </w:r>
    </w:p>
    <w:p w14:paraId="0E878864" w14:textId="77777777" w:rsidR="007B3880" w:rsidRDefault="00451D22">
      <w:pPr>
        <w:pStyle w:val="Heading3"/>
      </w:pPr>
      <w:bookmarkStart w:id="263" w:name="_heading=h.rmehjcqrrrgw" w:colFirst="0" w:colLast="0"/>
      <w:bookmarkEnd w:id="263"/>
      <w:r>
        <w:t xml:space="preserve">Encourage Innovation: </w:t>
      </w:r>
    </w:p>
    <w:p w14:paraId="00882991" w14:textId="77777777" w:rsidR="007B3880" w:rsidRDefault="00451D22">
      <w:pPr>
        <w:rPr>
          <w:sz w:val="24"/>
          <w:szCs w:val="24"/>
        </w:rPr>
      </w:pPr>
      <w:r>
        <w:rPr>
          <w:sz w:val="24"/>
          <w:szCs w:val="24"/>
        </w:rPr>
        <w:t>Support startups and researchers through funding and helpful policies.</w:t>
      </w:r>
    </w:p>
    <w:p w14:paraId="02AF4CDD" w14:textId="77777777" w:rsidR="007B3880" w:rsidRDefault="007B3880">
      <w:pPr>
        <w:rPr>
          <w:sz w:val="24"/>
          <w:szCs w:val="24"/>
        </w:rPr>
      </w:pPr>
    </w:p>
    <w:p w14:paraId="1A245BB5" w14:textId="77777777" w:rsidR="007B3880" w:rsidRDefault="007B3880">
      <w:pPr>
        <w:rPr>
          <w:sz w:val="24"/>
          <w:szCs w:val="24"/>
        </w:rPr>
      </w:pPr>
    </w:p>
    <w:p w14:paraId="7FDEEE2D" w14:textId="77777777" w:rsidR="007B3880" w:rsidRDefault="007B3880">
      <w:pPr>
        <w:rPr>
          <w:sz w:val="24"/>
          <w:szCs w:val="24"/>
        </w:rPr>
      </w:pPr>
    </w:p>
    <w:p w14:paraId="2664277A" w14:textId="77777777" w:rsidR="007B3880" w:rsidRDefault="007B3880"/>
    <w:p w14:paraId="6B4B3D92" w14:textId="77777777" w:rsidR="007B3880" w:rsidRDefault="007B3880"/>
    <w:p w14:paraId="40860A77" w14:textId="77777777" w:rsidR="007B3880" w:rsidRDefault="007B3880"/>
    <w:p w14:paraId="714C5DF4" w14:textId="77777777" w:rsidR="007B3880" w:rsidRDefault="007B3880"/>
    <w:p w14:paraId="19BD5AF8" w14:textId="77777777" w:rsidR="007B3880" w:rsidRDefault="007B3880"/>
    <w:p w14:paraId="1057A35B" w14:textId="77777777" w:rsidR="007B3880" w:rsidRDefault="007B3880"/>
    <w:p w14:paraId="0D228393" w14:textId="77777777" w:rsidR="007B3880" w:rsidRDefault="007B3880"/>
    <w:p w14:paraId="001E43A5" w14:textId="77777777" w:rsidR="007B3880" w:rsidRDefault="007B3880"/>
    <w:p w14:paraId="2415CEFC" w14:textId="77777777" w:rsidR="007B3880" w:rsidRDefault="007B3880"/>
    <w:p w14:paraId="73B25C4E" w14:textId="77777777" w:rsidR="007B3880" w:rsidRDefault="007B3880"/>
    <w:p w14:paraId="1C8C24DC" w14:textId="77777777" w:rsidR="007B3880" w:rsidRDefault="007B3880"/>
    <w:p w14:paraId="476EBD99" w14:textId="77777777" w:rsidR="007B3880" w:rsidRDefault="007B3880"/>
    <w:p w14:paraId="7E6C80D4" w14:textId="77777777" w:rsidR="007B3880" w:rsidRDefault="007B3880"/>
    <w:p w14:paraId="23973496" w14:textId="77777777" w:rsidR="007B3880" w:rsidRDefault="007B3880"/>
    <w:p w14:paraId="7AC923CC" w14:textId="77777777" w:rsidR="007B3880" w:rsidRDefault="007B3880"/>
    <w:p w14:paraId="116F49FD" w14:textId="77777777" w:rsidR="007B3880" w:rsidRDefault="007B3880"/>
    <w:p w14:paraId="75763291" w14:textId="77777777" w:rsidR="007B3880" w:rsidRDefault="007B3880"/>
    <w:p w14:paraId="527EE5B4" w14:textId="77777777" w:rsidR="007B3880" w:rsidRDefault="007B3880"/>
    <w:p w14:paraId="693EFC23" w14:textId="77777777" w:rsidR="007B3880" w:rsidRDefault="007B3880"/>
    <w:p w14:paraId="305BAB13" w14:textId="77777777" w:rsidR="007B3880" w:rsidRDefault="007B3880"/>
    <w:p w14:paraId="47BEC202" w14:textId="77777777" w:rsidR="007B3880" w:rsidRDefault="007B3880"/>
    <w:p w14:paraId="7C2592DA" w14:textId="77777777" w:rsidR="007B3880" w:rsidRDefault="007B3880"/>
    <w:p w14:paraId="487FA404" w14:textId="77777777" w:rsidR="007B3880" w:rsidRDefault="007B3880"/>
    <w:p w14:paraId="63C3F9CE" w14:textId="77777777" w:rsidR="007B3880" w:rsidRDefault="007B3880"/>
    <w:p w14:paraId="70533132" w14:textId="77777777" w:rsidR="007B3880" w:rsidRDefault="007B3880"/>
    <w:p w14:paraId="42933171" w14:textId="77777777" w:rsidR="007B3880" w:rsidRDefault="007B3880"/>
    <w:p w14:paraId="23DC93A5" w14:textId="77777777" w:rsidR="007B3880" w:rsidRDefault="007B3880"/>
    <w:p w14:paraId="6018E161" w14:textId="77777777" w:rsidR="007B3880" w:rsidRDefault="007B3880"/>
    <w:p w14:paraId="358B282C" w14:textId="77777777" w:rsidR="007B3880" w:rsidRDefault="007B3880"/>
    <w:p w14:paraId="3690E2F9" w14:textId="77777777" w:rsidR="007B3880" w:rsidRDefault="007B3880"/>
    <w:p w14:paraId="6F602CC4" w14:textId="77777777" w:rsidR="007B3880" w:rsidRDefault="00451D22">
      <w:pPr>
        <w:rPr>
          <w:sz w:val="48"/>
          <w:szCs w:val="48"/>
        </w:rPr>
      </w:pPr>
      <w:r>
        <w:rPr>
          <w:sz w:val="48"/>
          <w:szCs w:val="48"/>
        </w:rPr>
        <w:t xml:space="preserve">                           Chapter-5</w:t>
      </w:r>
    </w:p>
    <w:p w14:paraId="57A251E3" w14:textId="77777777" w:rsidR="007B3880" w:rsidRDefault="00451D22">
      <w:pPr>
        <w:rPr>
          <w:sz w:val="48"/>
          <w:szCs w:val="48"/>
        </w:rPr>
      </w:pPr>
      <w:r>
        <w:rPr>
          <w:sz w:val="48"/>
          <w:szCs w:val="48"/>
        </w:rPr>
        <w:t xml:space="preserve"> </w:t>
      </w:r>
      <w:r>
        <w:rPr>
          <w:sz w:val="24"/>
          <w:szCs w:val="24"/>
        </w:rPr>
        <w:t xml:space="preserve">  </w:t>
      </w:r>
      <w:r>
        <w:rPr>
          <w:sz w:val="48"/>
          <w:szCs w:val="48"/>
        </w:rPr>
        <w:t xml:space="preserve">Conclusion and Recommendations </w:t>
      </w:r>
    </w:p>
    <w:p w14:paraId="092C66E2" w14:textId="77777777" w:rsidR="007B3880" w:rsidRDefault="00451D22">
      <w:pPr>
        <w:pStyle w:val="Heading2"/>
        <w:rPr>
          <w:sz w:val="24"/>
          <w:szCs w:val="24"/>
        </w:rPr>
      </w:pPr>
      <w:bookmarkStart w:id="264" w:name="_heading=h.ild9d7qf51a9" w:colFirst="0" w:colLast="0"/>
      <w:bookmarkEnd w:id="264"/>
      <w:r>
        <w:t>(5.1). Summary of Key Points</w:t>
      </w:r>
    </w:p>
    <w:p w14:paraId="0773916B" w14:textId="77777777" w:rsidR="007B3880" w:rsidRDefault="00451D22">
      <w:pPr>
        <w:rPr>
          <w:sz w:val="24"/>
          <w:szCs w:val="24"/>
        </w:rPr>
      </w:pPr>
      <w:r>
        <w:rPr>
          <w:sz w:val="24"/>
          <w:szCs w:val="24"/>
        </w:rPr>
        <w:t>•  The paper has explored the causes of climate change, including human activities such as deforestation, industrialization, and carbon emissions, as well as natural factors that contribute to global warming.</w:t>
      </w:r>
    </w:p>
    <w:p w14:paraId="779E7AE1" w14:textId="77777777" w:rsidR="007B3880" w:rsidRDefault="007B3880">
      <w:pPr>
        <w:rPr>
          <w:sz w:val="24"/>
          <w:szCs w:val="24"/>
        </w:rPr>
      </w:pPr>
    </w:p>
    <w:p w14:paraId="15DCEEBF" w14:textId="77777777" w:rsidR="007B3880" w:rsidRDefault="00451D22">
      <w:pPr>
        <w:rPr>
          <w:sz w:val="24"/>
          <w:szCs w:val="24"/>
        </w:rPr>
      </w:pPr>
      <w:r>
        <w:rPr>
          <w:sz w:val="24"/>
          <w:szCs w:val="24"/>
        </w:rPr>
        <w:t>•  It has highlighted the significant environmental, social, and economic impacts of climate change, from rising sea levels to changes in weather patterns and biodiversity loss.</w:t>
      </w:r>
    </w:p>
    <w:p w14:paraId="57BFC32B" w14:textId="77777777" w:rsidR="007B3880" w:rsidRDefault="007B3880">
      <w:pPr>
        <w:rPr>
          <w:sz w:val="24"/>
          <w:szCs w:val="24"/>
        </w:rPr>
      </w:pPr>
    </w:p>
    <w:p w14:paraId="72AF21C8" w14:textId="77777777" w:rsidR="007B3880" w:rsidRDefault="00451D22">
      <w:pPr>
        <w:rPr>
          <w:sz w:val="24"/>
          <w:szCs w:val="24"/>
        </w:rPr>
      </w:pPr>
      <w:r>
        <w:rPr>
          <w:sz w:val="24"/>
          <w:szCs w:val="24"/>
        </w:rPr>
        <w:t>•  Current mitigation and adaptation strategies were discussed, emphasizing international cooperation, sustainable energy sources, and policy reforms.</w:t>
      </w:r>
    </w:p>
    <w:p w14:paraId="43AFFBB4" w14:textId="77777777" w:rsidR="007B3880" w:rsidRDefault="00451D22">
      <w:pPr>
        <w:pStyle w:val="Heading2"/>
      </w:pPr>
      <w:bookmarkStart w:id="265" w:name="_heading=h.hfrc6dgcu4tb" w:colFirst="0" w:colLast="0"/>
      <w:bookmarkEnd w:id="265"/>
      <w:r>
        <w:t>(5.2). Potential of Nanoscience as a Climate Change Solution:</w:t>
      </w:r>
    </w:p>
    <w:p w14:paraId="51580095" w14:textId="77777777" w:rsidR="007B3880" w:rsidRDefault="00451D22">
      <w:pPr>
        <w:rPr>
          <w:sz w:val="24"/>
          <w:szCs w:val="24"/>
        </w:rPr>
      </w:pPr>
      <w:r>
        <w:rPr>
          <w:sz w:val="24"/>
          <w:szCs w:val="24"/>
        </w:rPr>
        <w:t>•  Nanoscience is emerging as an innovative and powerful tool to address the climate crisis.</w:t>
      </w:r>
    </w:p>
    <w:p w14:paraId="381B25F4" w14:textId="77777777" w:rsidR="007B3880" w:rsidRDefault="00451D22">
      <w:pPr>
        <w:rPr>
          <w:sz w:val="24"/>
          <w:szCs w:val="24"/>
        </w:rPr>
      </w:pPr>
      <w:r>
        <w:rPr>
          <w:sz w:val="24"/>
          <w:szCs w:val="24"/>
        </w:rPr>
        <w:t>•  The ability of nanomaterials to absorb atmospheric CO₂: Nanomaterials are being explored for their potential to capture and store carbon dioxide from the atmosphere, thereby helping to mitigate global warming.</w:t>
      </w:r>
    </w:p>
    <w:p w14:paraId="048BC29B" w14:textId="77777777" w:rsidR="007B3880" w:rsidRDefault="00451D22">
      <w:pPr>
        <w:rPr>
          <w:sz w:val="24"/>
          <w:szCs w:val="24"/>
        </w:rPr>
      </w:pPr>
      <w:r>
        <w:rPr>
          <w:sz w:val="24"/>
          <w:szCs w:val="24"/>
        </w:rPr>
        <w:t>•  Nanomaterials enhancing solar energy efficiency: Nanotechnology can improve the efficiency of solar cells by utilizing nanomaterials that absorb more sunlight and convert it into energy more effectively, contributing to cleaner and more sustainable energy solutions.</w:t>
      </w:r>
    </w:p>
    <w:p w14:paraId="00B57A4C" w14:textId="77777777" w:rsidR="007B3880" w:rsidRDefault="00451D22">
      <w:pPr>
        <w:pStyle w:val="Heading2"/>
      </w:pPr>
      <w:bookmarkStart w:id="266" w:name="_heading=h.5we1luxjbv12" w:colFirst="0" w:colLast="0"/>
      <w:bookmarkEnd w:id="266"/>
      <w:r>
        <w:t>(5.3). Future Research Directions:</w:t>
      </w:r>
    </w:p>
    <w:p w14:paraId="4D215BBF" w14:textId="77777777" w:rsidR="007B3880" w:rsidRDefault="00451D22">
      <w:pPr>
        <w:rPr>
          <w:sz w:val="24"/>
          <w:szCs w:val="24"/>
        </w:rPr>
      </w:pPr>
      <w:r>
        <w:rPr>
          <w:sz w:val="24"/>
          <w:szCs w:val="24"/>
        </w:rPr>
        <w:t>•  Development of more sustainable and cost-effective nanomaterials</w:t>
      </w:r>
    </w:p>
    <w:p w14:paraId="13C999B0" w14:textId="77777777" w:rsidR="007B3880" w:rsidRDefault="007B3880">
      <w:pPr>
        <w:rPr>
          <w:sz w:val="24"/>
          <w:szCs w:val="24"/>
        </w:rPr>
      </w:pPr>
    </w:p>
    <w:p w14:paraId="3819B813" w14:textId="77777777" w:rsidR="007B3880" w:rsidRDefault="00451D22">
      <w:pPr>
        <w:rPr>
          <w:sz w:val="24"/>
          <w:szCs w:val="24"/>
        </w:rPr>
      </w:pPr>
      <w:r>
        <w:rPr>
          <w:sz w:val="24"/>
          <w:szCs w:val="24"/>
        </w:rPr>
        <w:t>•  Assessment of the long-term environmental impacts of nanomaterials</w:t>
      </w:r>
    </w:p>
    <w:p w14:paraId="4DB78126" w14:textId="77777777" w:rsidR="007B3880" w:rsidRDefault="00451D22">
      <w:pPr>
        <w:rPr>
          <w:sz w:val="24"/>
          <w:szCs w:val="24"/>
        </w:rPr>
      </w:pPr>
      <w:r>
        <w:rPr>
          <w:sz w:val="24"/>
          <w:szCs w:val="24"/>
        </w:rPr>
        <w:t>Study of the role of nanoscience in policy-making</w:t>
      </w:r>
    </w:p>
    <w:p w14:paraId="13E27D41" w14:textId="77777777" w:rsidR="007B3880" w:rsidRDefault="007B3880">
      <w:pPr>
        <w:rPr>
          <w:sz w:val="24"/>
          <w:szCs w:val="24"/>
        </w:rPr>
      </w:pPr>
    </w:p>
    <w:p w14:paraId="72EBD00C" w14:textId="77777777" w:rsidR="007B3880" w:rsidRDefault="00451D22">
      <w:pPr>
        <w:rPr>
          <w:sz w:val="24"/>
          <w:szCs w:val="24"/>
        </w:rPr>
      </w:pPr>
      <w:r>
        <w:rPr>
          <w:sz w:val="24"/>
          <w:szCs w:val="24"/>
        </w:rPr>
        <w:t>•  Analysis of the suitability of nano-based solutions in the context of developing countries</w:t>
      </w:r>
    </w:p>
    <w:p w14:paraId="5B99475B" w14:textId="77777777" w:rsidR="007B3880" w:rsidRDefault="00451D22">
      <w:pPr>
        <w:pStyle w:val="Heading2"/>
      </w:pPr>
      <w:bookmarkStart w:id="267" w:name="_heading=h.rz5r65jmm9mr" w:colFirst="0" w:colLast="0"/>
      <w:bookmarkEnd w:id="267"/>
      <w:r>
        <w:t>(5.4). Future Recommendations</w:t>
      </w:r>
    </w:p>
    <w:p w14:paraId="22535696" w14:textId="77777777" w:rsidR="007B3880" w:rsidRDefault="00451D22">
      <w:pPr>
        <w:pStyle w:val="Heading3"/>
      </w:pPr>
      <w:bookmarkStart w:id="268" w:name="_heading=h.36etxvy5v12d" w:colFirst="0" w:colLast="0"/>
      <w:bookmarkEnd w:id="268"/>
      <w:r>
        <w:t xml:space="preserve">(a). Stronger Global Policies: </w:t>
      </w:r>
    </w:p>
    <w:p w14:paraId="722D7AE0" w14:textId="77777777" w:rsidR="007B3880" w:rsidRDefault="00451D22">
      <w:pPr>
        <w:rPr>
          <w:sz w:val="24"/>
          <w:szCs w:val="24"/>
        </w:rPr>
      </w:pPr>
      <w:r>
        <w:rPr>
          <w:sz w:val="24"/>
          <w:szCs w:val="24"/>
        </w:rPr>
        <w:t>Governments should strictly implement environmental regulations and commit to international agreements like the Paris Accord to limit global temperature rise.</w:t>
      </w:r>
    </w:p>
    <w:p w14:paraId="55CFE107" w14:textId="77777777" w:rsidR="007B3880" w:rsidRDefault="00451D22">
      <w:pPr>
        <w:pStyle w:val="Heading3"/>
      </w:pPr>
      <w:bookmarkStart w:id="269" w:name="_heading=h.wrfhv4dmx34k" w:colFirst="0" w:colLast="0"/>
      <w:bookmarkEnd w:id="269"/>
      <w:r>
        <w:t xml:space="preserve">(b). Investment in Renewable Energy: </w:t>
      </w:r>
    </w:p>
    <w:p w14:paraId="22F8BAE9" w14:textId="77777777" w:rsidR="007B3880" w:rsidRDefault="00451D22">
      <w:pPr>
        <w:rPr>
          <w:sz w:val="24"/>
          <w:szCs w:val="24"/>
        </w:rPr>
      </w:pPr>
      <w:r>
        <w:rPr>
          <w:sz w:val="24"/>
          <w:szCs w:val="24"/>
        </w:rPr>
        <w:t>Governments and businesses should prioritize renewable energy sources such as solar and wind to reduce dependence on fossil fuels.</w:t>
      </w:r>
    </w:p>
    <w:p w14:paraId="3B274FAA" w14:textId="77777777" w:rsidR="007B3880" w:rsidRDefault="00451D22">
      <w:pPr>
        <w:pStyle w:val="Heading3"/>
      </w:pPr>
      <w:bookmarkStart w:id="270" w:name="_heading=h.4i8llo6eeolg" w:colFirst="0" w:colLast="0"/>
      <w:bookmarkEnd w:id="270"/>
      <w:r>
        <w:t xml:space="preserve">(c). Public Awareness and Education: </w:t>
      </w:r>
    </w:p>
    <w:p w14:paraId="6E28107C" w14:textId="77777777" w:rsidR="007B3880" w:rsidRDefault="00451D22">
      <w:pPr>
        <w:rPr>
          <w:sz w:val="24"/>
          <w:szCs w:val="24"/>
        </w:rPr>
      </w:pPr>
      <w:r>
        <w:rPr>
          <w:sz w:val="24"/>
          <w:szCs w:val="24"/>
        </w:rPr>
        <w:t xml:space="preserve">Climate change education should be promoted to foster a </w:t>
      </w:r>
      <w:r>
        <w:rPr>
          <w:sz w:val="24"/>
          <w:szCs w:val="24"/>
        </w:rPr>
        <w:t>global culture of sustainability and environmentally conscious behavior.</w:t>
      </w:r>
    </w:p>
    <w:p w14:paraId="120D5C30" w14:textId="77777777" w:rsidR="007B3880" w:rsidRDefault="00451D22">
      <w:pPr>
        <w:pStyle w:val="Heading3"/>
      </w:pPr>
      <w:bookmarkStart w:id="271" w:name="_heading=h.ijptzben0lxc" w:colFirst="0" w:colLast="0"/>
      <w:bookmarkEnd w:id="271"/>
      <w:r>
        <w:t xml:space="preserve">(d).Research and Innovation: </w:t>
      </w:r>
    </w:p>
    <w:p w14:paraId="259649B9" w14:textId="77777777" w:rsidR="007B3880" w:rsidRDefault="00451D22">
      <w:pPr>
        <w:rPr>
          <w:sz w:val="24"/>
          <w:szCs w:val="24"/>
        </w:rPr>
      </w:pPr>
      <w:r>
        <w:rPr>
          <w:sz w:val="24"/>
          <w:szCs w:val="24"/>
        </w:rPr>
        <w:t>Innovation in carbon capture, sustainable agriculture, and green technology should be encouraged to effectively address the climate crisis.</w:t>
      </w:r>
    </w:p>
    <w:p w14:paraId="1196FF19" w14:textId="77777777" w:rsidR="007B3880" w:rsidRDefault="00451D22">
      <w:pPr>
        <w:pStyle w:val="Heading3"/>
      </w:pPr>
      <w:bookmarkStart w:id="272" w:name="_heading=h.xvw16qkom7xh" w:colFirst="0" w:colLast="0"/>
      <w:bookmarkEnd w:id="272"/>
      <w:r>
        <w:t xml:space="preserve">(e).Adaptation Measures: </w:t>
      </w:r>
    </w:p>
    <w:p w14:paraId="68C52118" w14:textId="77777777" w:rsidR="007B3880" w:rsidRDefault="00451D22">
      <w:pPr>
        <w:rPr>
          <w:sz w:val="24"/>
          <w:szCs w:val="24"/>
        </w:rPr>
      </w:pPr>
      <w:r>
        <w:rPr>
          <w:sz w:val="24"/>
          <w:szCs w:val="24"/>
        </w:rPr>
        <w:t>Financial and technological support should be provided to vulnerable communities affected by climate impacts, such as extreme weather events and rising sea levels.</w:t>
      </w:r>
    </w:p>
    <w:p w14:paraId="6D938CB4" w14:textId="77777777" w:rsidR="007B3880" w:rsidRDefault="00451D22">
      <w:pPr>
        <w:pStyle w:val="Heading3"/>
      </w:pPr>
      <w:bookmarkStart w:id="273" w:name="_heading=h.43vv73qarul2" w:colFirst="0" w:colLast="0"/>
      <w:bookmarkEnd w:id="273"/>
      <w:r>
        <w:t>(f). Environmental Impact Assessment:</w:t>
      </w:r>
    </w:p>
    <w:p w14:paraId="5089C050" w14:textId="77777777" w:rsidR="007B3880" w:rsidRDefault="00451D22">
      <w:pPr>
        <w:rPr>
          <w:sz w:val="24"/>
          <w:szCs w:val="24"/>
        </w:rPr>
      </w:pPr>
      <w:r>
        <w:rPr>
          <w:sz w:val="24"/>
          <w:szCs w:val="24"/>
        </w:rPr>
        <w:t xml:space="preserve"> It is essential to study the long-term environmental effects of nanomaterials to prevent potential environmental issues from their use.</w:t>
      </w:r>
    </w:p>
    <w:p w14:paraId="4FA39EB2" w14:textId="77777777" w:rsidR="007B3880" w:rsidRDefault="00451D22">
      <w:pPr>
        <w:pStyle w:val="Heading3"/>
      </w:pPr>
      <w:bookmarkStart w:id="274" w:name="_heading=h.s00rrso2z698" w:colFirst="0" w:colLast="0"/>
      <w:bookmarkEnd w:id="274"/>
      <w:r>
        <w:t>(g). Affordable and Sustainable Technology:</w:t>
      </w:r>
    </w:p>
    <w:p w14:paraId="530BE024" w14:textId="77777777" w:rsidR="007B3880" w:rsidRDefault="00451D22">
      <w:pPr>
        <w:rPr>
          <w:sz w:val="24"/>
          <w:szCs w:val="24"/>
        </w:rPr>
      </w:pPr>
      <w:r>
        <w:rPr>
          <w:sz w:val="24"/>
          <w:szCs w:val="24"/>
        </w:rPr>
        <w:t xml:space="preserve"> The development of affordable and resource-efficient nanotechnologies is crucial for developing countries.</w:t>
      </w:r>
    </w:p>
    <w:p w14:paraId="09A297E1" w14:textId="77777777" w:rsidR="007B3880" w:rsidRDefault="00451D22">
      <w:pPr>
        <w:pStyle w:val="Heading3"/>
      </w:pPr>
      <w:bookmarkStart w:id="275" w:name="_heading=h.uzkjbe5cy1gj" w:colFirst="0" w:colLast="0"/>
      <w:bookmarkEnd w:id="275"/>
      <w:r>
        <w:lastRenderedPageBreak/>
        <w:t xml:space="preserve">(h). </w:t>
      </w:r>
      <w:r>
        <w:t>Safety and Ethics:</w:t>
      </w:r>
    </w:p>
    <w:p w14:paraId="3DA93B33" w14:textId="77777777" w:rsidR="007B3880" w:rsidRDefault="00451D22">
      <w:pPr>
        <w:rPr>
          <w:sz w:val="24"/>
          <w:szCs w:val="24"/>
        </w:rPr>
      </w:pPr>
      <w:r>
        <w:rPr>
          <w:sz w:val="24"/>
          <w:szCs w:val="24"/>
        </w:rPr>
        <w:t xml:space="preserve"> Ethical guidelines and legislative frameworks should be created for the safe use of nanotechnology solutions.</w:t>
      </w:r>
    </w:p>
    <w:p w14:paraId="2050F0AA" w14:textId="77777777" w:rsidR="007B3880" w:rsidRDefault="00451D22">
      <w:pPr>
        <w:pStyle w:val="Heading3"/>
      </w:pPr>
      <w:bookmarkStart w:id="276" w:name="_heading=h.5lrsp8pbq2gu" w:colFirst="0" w:colLast="0"/>
      <w:bookmarkEnd w:id="276"/>
      <w:r>
        <w:t>(</w:t>
      </w:r>
      <w:proofErr w:type="spellStart"/>
      <w:r>
        <w:t>i</w:t>
      </w:r>
      <w:proofErr w:type="spellEnd"/>
      <w:r>
        <w:t>). Interdisciplinary Collaboration:</w:t>
      </w:r>
    </w:p>
    <w:p w14:paraId="5C2D7B21" w14:textId="77777777" w:rsidR="007B3880" w:rsidRDefault="00451D22">
      <w:pPr>
        <w:rPr>
          <w:sz w:val="24"/>
          <w:szCs w:val="24"/>
        </w:rPr>
      </w:pPr>
      <w:r>
        <w:rPr>
          <w:sz w:val="24"/>
          <w:szCs w:val="24"/>
        </w:rPr>
        <w:t xml:space="preserve"> Effective solutions can be achieved by coordinating climate science, chemistry, environmental policy, and sociology.</w:t>
      </w:r>
    </w:p>
    <w:p w14:paraId="57D984DE" w14:textId="77777777" w:rsidR="007B3880" w:rsidRDefault="00451D22">
      <w:pPr>
        <w:pStyle w:val="Heading2"/>
      </w:pPr>
      <w:bookmarkStart w:id="277" w:name="_heading=h.o65unxhfsh7h" w:colFirst="0" w:colLast="0"/>
      <w:bookmarkEnd w:id="277"/>
      <w:r>
        <w:t xml:space="preserve">(5.5). Final Thought </w:t>
      </w:r>
    </w:p>
    <w:p w14:paraId="4ECB175B" w14:textId="77777777" w:rsidR="007B3880" w:rsidRDefault="00451D22">
      <w:pPr>
        <w:rPr>
          <w:sz w:val="24"/>
          <w:szCs w:val="24"/>
        </w:rPr>
      </w:pPr>
      <w:r>
        <w:rPr>
          <w:sz w:val="24"/>
          <w:szCs w:val="24"/>
        </w:rPr>
        <w:t>•  Tackling climate change requires global unity and active participation at every level of society—be it individuals, communities, or governments.</w:t>
      </w:r>
    </w:p>
    <w:p w14:paraId="604BEEAD" w14:textId="77777777" w:rsidR="007B3880" w:rsidRDefault="007B3880">
      <w:pPr>
        <w:rPr>
          <w:sz w:val="24"/>
          <w:szCs w:val="24"/>
        </w:rPr>
      </w:pPr>
    </w:p>
    <w:p w14:paraId="5C103CE9" w14:textId="77777777" w:rsidR="007B3880" w:rsidRDefault="00451D22">
      <w:pPr>
        <w:rPr>
          <w:sz w:val="24"/>
          <w:szCs w:val="24"/>
        </w:rPr>
      </w:pPr>
      <w:r>
        <w:rPr>
          <w:sz w:val="24"/>
          <w:szCs w:val="24"/>
        </w:rPr>
        <w:t>•  Though the challenges are vast and complex, if we work together, we can build a world that is not only environmentally conscious but also more resilient and secure against future crises.</w:t>
      </w:r>
    </w:p>
    <w:p w14:paraId="75FD9D38" w14:textId="77777777" w:rsidR="007B3880" w:rsidRDefault="007B3880">
      <w:pPr>
        <w:rPr>
          <w:sz w:val="24"/>
          <w:szCs w:val="24"/>
        </w:rPr>
      </w:pPr>
    </w:p>
    <w:p w14:paraId="1D8560BC" w14:textId="77777777" w:rsidR="007B3880" w:rsidRDefault="00451D22">
      <w:pPr>
        <w:rPr>
          <w:sz w:val="24"/>
          <w:szCs w:val="24"/>
        </w:rPr>
      </w:pPr>
      <w:r>
        <w:rPr>
          <w:sz w:val="24"/>
          <w:szCs w:val="24"/>
        </w:rPr>
        <w:t xml:space="preserve">•  This is not just an environmental issue, but a moral responsibility, as the lives of future generations depend on the </w:t>
      </w:r>
      <w:proofErr w:type="gramStart"/>
      <w:r>
        <w:rPr>
          <w:sz w:val="24"/>
          <w:szCs w:val="24"/>
        </w:rPr>
        <w:t>actions</w:t>
      </w:r>
      <w:proofErr w:type="gramEnd"/>
      <w:r>
        <w:rPr>
          <w:sz w:val="24"/>
          <w:szCs w:val="24"/>
        </w:rPr>
        <w:t xml:space="preserve"> we take today to protect our planet.</w:t>
      </w:r>
    </w:p>
    <w:p w14:paraId="20DCDBA6" w14:textId="77777777" w:rsidR="007B3880" w:rsidRDefault="007B3880">
      <w:pPr>
        <w:rPr>
          <w:sz w:val="24"/>
          <w:szCs w:val="24"/>
        </w:rPr>
      </w:pPr>
    </w:p>
    <w:p w14:paraId="53E3307E" w14:textId="77777777" w:rsidR="007B3880" w:rsidRDefault="007B3880">
      <w:pPr>
        <w:rPr>
          <w:sz w:val="24"/>
          <w:szCs w:val="24"/>
        </w:rPr>
      </w:pPr>
    </w:p>
    <w:p w14:paraId="4DC82CA9" w14:textId="77777777" w:rsidR="007B3880" w:rsidRDefault="007B3880">
      <w:pPr>
        <w:rPr>
          <w:sz w:val="24"/>
          <w:szCs w:val="24"/>
        </w:rPr>
      </w:pPr>
    </w:p>
    <w:p w14:paraId="136635E6" w14:textId="77777777" w:rsidR="007B3880" w:rsidRDefault="007B3880">
      <w:pPr>
        <w:rPr>
          <w:sz w:val="24"/>
          <w:szCs w:val="24"/>
        </w:rPr>
      </w:pPr>
    </w:p>
    <w:p w14:paraId="532E7E9D" w14:textId="77777777" w:rsidR="007B3880" w:rsidRDefault="007B3880">
      <w:pPr>
        <w:rPr>
          <w:sz w:val="24"/>
          <w:szCs w:val="24"/>
        </w:rPr>
      </w:pPr>
    </w:p>
    <w:p w14:paraId="39BC2082" w14:textId="77777777" w:rsidR="007B3880" w:rsidRDefault="007B3880">
      <w:pPr>
        <w:rPr>
          <w:sz w:val="24"/>
          <w:szCs w:val="24"/>
        </w:rPr>
      </w:pPr>
    </w:p>
    <w:p w14:paraId="0137DC0B" w14:textId="77777777" w:rsidR="007B3880" w:rsidRDefault="007B3880">
      <w:pPr>
        <w:rPr>
          <w:sz w:val="24"/>
          <w:szCs w:val="24"/>
        </w:rPr>
      </w:pPr>
    </w:p>
    <w:p w14:paraId="57014A0B" w14:textId="77777777" w:rsidR="007B3880" w:rsidRDefault="007B3880">
      <w:pPr>
        <w:rPr>
          <w:sz w:val="24"/>
          <w:szCs w:val="24"/>
        </w:rPr>
      </w:pPr>
    </w:p>
    <w:p w14:paraId="67825CBD" w14:textId="77777777" w:rsidR="007B3880" w:rsidRDefault="007B3880">
      <w:pPr>
        <w:rPr>
          <w:sz w:val="24"/>
          <w:szCs w:val="24"/>
        </w:rPr>
      </w:pPr>
    </w:p>
    <w:p w14:paraId="0F2CB4AD" w14:textId="77777777" w:rsidR="007B3880" w:rsidRDefault="007B3880">
      <w:pPr>
        <w:rPr>
          <w:sz w:val="24"/>
          <w:szCs w:val="24"/>
        </w:rPr>
      </w:pPr>
    </w:p>
    <w:p w14:paraId="411C078C" w14:textId="77777777" w:rsidR="007B3880" w:rsidRDefault="007B3880">
      <w:pPr>
        <w:rPr>
          <w:sz w:val="24"/>
          <w:szCs w:val="24"/>
        </w:rPr>
      </w:pPr>
    </w:p>
    <w:p w14:paraId="6B5A5043" w14:textId="77777777" w:rsidR="007B3880" w:rsidRDefault="007B3880">
      <w:pPr>
        <w:rPr>
          <w:sz w:val="24"/>
          <w:szCs w:val="24"/>
        </w:rPr>
      </w:pPr>
    </w:p>
    <w:p w14:paraId="02C60258" w14:textId="77777777" w:rsidR="007B3880" w:rsidRDefault="007B3880">
      <w:pPr>
        <w:pStyle w:val="Title"/>
      </w:pPr>
      <w:bookmarkStart w:id="278" w:name="_heading=h.2ri59t84ipld" w:colFirst="0" w:colLast="0"/>
      <w:bookmarkEnd w:id="278"/>
    </w:p>
    <w:p w14:paraId="0154A1F2" w14:textId="77777777" w:rsidR="007B3880" w:rsidRDefault="00451D22">
      <w:pPr>
        <w:pStyle w:val="Title"/>
      </w:pPr>
      <w:bookmarkStart w:id="279" w:name="_heading=h.cm8n2nrjrzdi" w:colFirst="0" w:colLast="0"/>
      <w:bookmarkEnd w:id="279"/>
      <w:r>
        <w:t xml:space="preserve">Reference </w:t>
      </w:r>
    </w:p>
    <w:p w14:paraId="26D56855" w14:textId="77777777" w:rsidR="007B3880" w:rsidRDefault="00451D22">
      <w:pPr>
        <w:pStyle w:val="Heading2"/>
      </w:pPr>
      <w:bookmarkStart w:id="280" w:name="_heading=h.630tcp78use1" w:colFirst="0" w:colLast="0"/>
      <w:bookmarkEnd w:id="280"/>
      <w:r>
        <w:t xml:space="preserve">Climate change </w:t>
      </w:r>
    </w:p>
    <w:p w14:paraId="64103DD1" w14:textId="77777777" w:rsidR="007B3880" w:rsidRDefault="00451D22">
      <w:pPr>
        <w:rPr>
          <w:sz w:val="24"/>
          <w:szCs w:val="24"/>
        </w:rPr>
      </w:pPr>
      <w:r>
        <w:rPr>
          <w:sz w:val="24"/>
          <w:szCs w:val="24"/>
        </w:rPr>
        <w:t>1. IPCC (2021). Climate Change 2021: The Physical Science Basis. Intergovernmental Panel on Climate Change.</w:t>
      </w:r>
    </w:p>
    <w:p w14:paraId="5E2069C8" w14:textId="77777777" w:rsidR="007B3880" w:rsidRDefault="007B3880">
      <w:pPr>
        <w:rPr>
          <w:sz w:val="24"/>
          <w:szCs w:val="24"/>
        </w:rPr>
      </w:pPr>
    </w:p>
    <w:p w14:paraId="1C870090" w14:textId="77777777" w:rsidR="007B3880" w:rsidRDefault="00451D22">
      <w:pPr>
        <w:rPr>
          <w:sz w:val="24"/>
          <w:szCs w:val="24"/>
        </w:rPr>
      </w:pPr>
      <w:r>
        <w:rPr>
          <w:sz w:val="24"/>
          <w:szCs w:val="24"/>
        </w:rPr>
        <w:t xml:space="preserve">2. Elizabeth Kolbert (2014). The Sixth Extinction: An </w:t>
      </w:r>
      <w:r>
        <w:rPr>
          <w:sz w:val="24"/>
          <w:szCs w:val="24"/>
        </w:rPr>
        <w:t>Unnatural History.</w:t>
      </w:r>
    </w:p>
    <w:p w14:paraId="022D652A" w14:textId="77777777" w:rsidR="007B3880" w:rsidRDefault="007B3880">
      <w:pPr>
        <w:rPr>
          <w:sz w:val="24"/>
          <w:szCs w:val="24"/>
        </w:rPr>
      </w:pPr>
    </w:p>
    <w:p w14:paraId="228EAF5C" w14:textId="77777777" w:rsidR="007B3880" w:rsidRDefault="00451D22">
      <w:pPr>
        <w:rPr>
          <w:sz w:val="24"/>
          <w:szCs w:val="24"/>
        </w:rPr>
      </w:pPr>
      <w:r>
        <w:rPr>
          <w:sz w:val="24"/>
          <w:szCs w:val="24"/>
        </w:rPr>
        <w:t xml:space="preserve">3. Bill McKibben (2010). </w:t>
      </w:r>
      <w:proofErr w:type="spellStart"/>
      <w:r>
        <w:rPr>
          <w:sz w:val="24"/>
          <w:szCs w:val="24"/>
        </w:rPr>
        <w:t>Eaarth</w:t>
      </w:r>
      <w:proofErr w:type="spellEnd"/>
      <w:r>
        <w:rPr>
          <w:sz w:val="24"/>
          <w:szCs w:val="24"/>
        </w:rPr>
        <w:t>: Making a Life on a Tough New Planet.</w:t>
      </w:r>
    </w:p>
    <w:p w14:paraId="56EA319E" w14:textId="77777777" w:rsidR="007B3880" w:rsidRDefault="007B3880">
      <w:pPr>
        <w:rPr>
          <w:sz w:val="24"/>
          <w:szCs w:val="24"/>
        </w:rPr>
      </w:pPr>
    </w:p>
    <w:p w14:paraId="717E5908" w14:textId="77777777" w:rsidR="007B3880" w:rsidRDefault="00451D22">
      <w:pPr>
        <w:rPr>
          <w:sz w:val="24"/>
          <w:szCs w:val="24"/>
        </w:rPr>
      </w:pPr>
      <w:r>
        <w:rPr>
          <w:sz w:val="24"/>
          <w:szCs w:val="24"/>
        </w:rPr>
        <w:t>4. Naomi Klein (2014). This Changes Everything: Capitalism vs. The Climate</w:t>
      </w:r>
    </w:p>
    <w:p w14:paraId="172A718F" w14:textId="77777777" w:rsidR="007B3880" w:rsidRDefault="007B3880">
      <w:pPr>
        <w:rPr>
          <w:sz w:val="24"/>
          <w:szCs w:val="24"/>
        </w:rPr>
      </w:pPr>
    </w:p>
    <w:p w14:paraId="525332EB" w14:textId="77777777" w:rsidR="007B3880" w:rsidRDefault="00451D22">
      <w:pPr>
        <w:rPr>
          <w:sz w:val="24"/>
          <w:szCs w:val="24"/>
        </w:rPr>
      </w:pPr>
      <w:r>
        <w:rPr>
          <w:sz w:val="24"/>
          <w:szCs w:val="24"/>
        </w:rPr>
        <w:t>5. Hansen, J., et al. (2006). Global temperature change. Proceedings of the National Academy of Sciences.</w:t>
      </w:r>
    </w:p>
    <w:p w14:paraId="5CD55582" w14:textId="77777777" w:rsidR="007B3880" w:rsidRDefault="007B3880">
      <w:pPr>
        <w:rPr>
          <w:sz w:val="24"/>
          <w:szCs w:val="24"/>
        </w:rPr>
      </w:pPr>
    </w:p>
    <w:p w14:paraId="7F3E4AE4" w14:textId="77777777" w:rsidR="007B3880" w:rsidRDefault="00451D22">
      <w:pPr>
        <w:rPr>
          <w:sz w:val="24"/>
          <w:szCs w:val="24"/>
        </w:rPr>
      </w:pPr>
      <w:r>
        <w:rPr>
          <w:sz w:val="24"/>
          <w:szCs w:val="24"/>
        </w:rPr>
        <w:t>6. Stocker, T. F., et al. (2013). Climate Change 2013: The Physical Science Basis. IPCC Contribution.</w:t>
      </w:r>
    </w:p>
    <w:p w14:paraId="13CC17E6" w14:textId="77777777" w:rsidR="007B3880" w:rsidRDefault="007B3880">
      <w:pPr>
        <w:rPr>
          <w:sz w:val="24"/>
          <w:szCs w:val="24"/>
        </w:rPr>
      </w:pPr>
    </w:p>
    <w:p w14:paraId="17BD8AD4" w14:textId="77777777" w:rsidR="007B3880" w:rsidRDefault="00451D22">
      <w:pPr>
        <w:rPr>
          <w:sz w:val="24"/>
          <w:szCs w:val="24"/>
        </w:rPr>
      </w:pPr>
      <w:r>
        <w:rPr>
          <w:sz w:val="24"/>
          <w:szCs w:val="24"/>
        </w:rPr>
        <w:t xml:space="preserve">7. </w:t>
      </w:r>
      <w:proofErr w:type="spellStart"/>
      <w:r>
        <w:rPr>
          <w:sz w:val="24"/>
          <w:szCs w:val="24"/>
        </w:rPr>
        <w:t>Rockström</w:t>
      </w:r>
      <w:proofErr w:type="spellEnd"/>
      <w:r>
        <w:rPr>
          <w:sz w:val="24"/>
          <w:szCs w:val="24"/>
        </w:rPr>
        <w:t>, J., et al. (2009). Planetary Boundaries: Exploring the Safe Operating Space for Humanity. Ecology and Society.</w:t>
      </w:r>
    </w:p>
    <w:p w14:paraId="5D83AA4D" w14:textId="77777777" w:rsidR="007B3880" w:rsidRDefault="007B3880">
      <w:pPr>
        <w:rPr>
          <w:sz w:val="24"/>
          <w:szCs w:val="24"/>
        </w:rPr>
      </w:pPr>
    </w:p>
    <w:p w14:paraId="1F292A29" w14:textId="77777777" w:rsidR="007B3880" w:rsidRDefault="00451D22">
      <w:pPr>
        <w:rPr>
          <w:sz w:val="24"/>
          <w:szCs w:val="24"/>
        </w:rPr>
      </w:pPr>
      <w:r>
        <w:rPr>
          <w:sz w:val="24"/>
          <w:szCs w:val="24"/>
        </w:rPr>
        <w:t>8. Diffenbaugh, N. S., &amp; Field, C. B. (2013). Changes in Ecologically Critical Terrestrial Climate Conditions. Science.</w:t>
      </w:r>
    </w:p>
    <w:p w14:paraId="094326BD" w14:textId="77777777" w:rsidR="007B3880" w:rsidRDefault="00451D22">
      <w:pPr>
        <w:pStyle w:val="Heading1"/>
      </w:pPr>
      <w:bookmarkStart w:id="281" w:name="_heading=h.7u6brbkoknnk" w:colFirst="0" w:colLast="0"/>
      <w:bookmarkEnd w:id="281"/>
      <w:r>
        <w:t xml:space="preserve">Nanoscience </w:t>
      </w:r>
    </w:p>
    <w:p w14:paraId="7031CAD8" w14:textId="77777777" w:rsidR="007B3880" w:rsidRDefault="00451D22">
      <w:pPr>
        <w:rPr>
          <w:sz w:val="24"/>
          <w:szCs w:val="24"/>
        </w:rPr>
      </w:pPr>
      <w:r>
        <w:rPr>
          <w:sz w:val="24"/>
          <w:szCs w:val="24"/>
        </w:rPr>
        <w:t xml:space="preserve">1. Drexler KE (1986). Engines of Creation: The Coming Era of Nanotechnology. </w:t>
      </w:r>
    </w:p>
    <w:p w14:paraId="413FA46C" w14:textId="77777777" w:rsidR="007B3880" w:rsidRDefault="00451D22">
      <w:pPr>
        <w:rPr>
          <w:sz w:val="24"/>
          <w:szCs w:val="24"/>
        </w:rPr>
      </w:pPr>
      <w:r>
        <w:rPr>
          <w:sz w:val="24"/>
          <w:szCs w:val="24"/>
        </w:rPr>
        <w:t>Doubleday. ISBN 978-0-385-19973-5. OCLC 12752328.</w:t>
      </w:r>
    </w:p>
    <w:p w14:paraId="4193A910" w14:textId="77777777" w:rsidR="007B3880" w:rsidRDefault="007B3880">
      <w:pPr>
        <w:rPr>
          <w:sz w:val="24"/>
          <w:szCs w:val="24"/>
        </w:rPr>
      </w:pPr>
    </w:p>
    <w:p w14:paraId="58C99EE1" w14:textId="77777777" w:rsidR="007B3880" w:rsidRDefault="00451D22">
      <w:pPr>
        <w:rPr>
          <w:sz w:val="24"/>
          <w:szCs w:val="24"/>
        </w:rPr>
      </w:pPr>
      <w:r>
        <w:rPr>
          <w:sz w:val="24"/>
          <w:szCs w:val="24"/>
        </w:rPr>
        <w:t>2. Ford M (2018). Rise of the Robots: Technology and the threat of a jobless future. Basic Books. p. 242. ISBN 978-0-465-09753-1.</w:t>
      </w:r>
    </w:p>
    <w:p w14:paraId="49E1164C" w14:textId="77777777" w:rsidR="007B3880" w:rsidRDefault="007B3880">
      <w:pPr>
        <w:rPr>
          <w:sz w:val="24"/>
          <w:szCs w:val="24"/>
        </w:rPr>
      </w:pPr>
    </w:p>
    <w:p w14:paraId="5B21456A" w14:textId="77777777" w:rsidR="007B3880" w:rsidRDefault="007B3880">
      <w:pPr>
        <w:rPr>
          <w:sz w:val="24"/>
          <w:szCs w:val="24"/>
        </w:rPr>
      </w:pPr>
    </w:p>
    <w:p w14:paraId="2670CB40" w14:textId="77777777" w:rsidR="007B3880" w:rsidRDefault="00451D22">
      <w:pPr>
        <w:rPr>
          <w:sz w:val="24"/>
          <w:szCs w:val="24"/>
        </w:rPr>
      </w:pPr>
      <w:r>
        <w:rPr>
          <w:sz w:val="24"/>
          <w:szCs w:val="24"/>
        </w:rPr>
        <w:t>3. Drexler, Eric. "There's Plenty of Room at the Bottom". Archived from the original on 2016-12-26. Retrieved 2011-12-29.</w:t>
      </w:r>
    </w:p>
    <w:p w14:paraId="503224A0" w14:textId="77777777" w:rsidR="007B3880" w:rsidRDefault="007B3880">
      <w:pPr>
        <w:rPr>
          <w:sz w:val="24"/>
          <w:szCs w:val="24"/>
        </w:rPr>
      </w:pPr>
    </w:p>
    <w:p w14:paraId="2EB3E7D1" w14:textId="77777777" w:rsidR="007B3880" w:rsidRDefault="00451D22">
      <w:pPr>
        <w:rPr>
          <w:sz w:val="24"/>
          <w:szCs w:val="24"/>
        </w:rPr>
      </w:pPr>
      <w:r>
        <w:rPr>
          <w:sz w:val="24"/>
          <w:szCs w:val="24"/>
        </w:rPr>
        <w:t xml:space="preserve">4.Tawfik A. Saleh, Environmental Technology &amp; </w:t>
      </w:r>
      <w:proofErr w:type="spellStart"/>
      <w:r>
        <w:rPr>
          <w:sz w:val="24"/>
          <w:szCs w:val="24"/>
        </w:rPr>
        <w:t>Innovation,Volume</w:t>
      </w:r>
      <w:proofErr w:type="spellEnd"/>
      <w:r>
        <w:rPr>
          <w:sz w:val="24"/>
          <w:szCs w:val="24"/>
        </w:rPr>
        <w:t xml:space="preserve"> 20, November 2020,101067</w:t>
      </w:r>
    </w:p>
    <w:p w14:paraId="46D100A9" w14:textId="77777777" w:rsidR="007B3880" w:rsidRDefault="007B3880">
      <w:pPr>
        <w:rPr>
          <w:sz w:val="24"/>
          <w:szCs w:val="24"/>
        </w:rPr>
      </w:pPr>
    </w:p>
    <w:p w14:paraId="5B133506" w14:textId="77777777" w:rsidR="007B3880" w:rsidRDefault="00451D22">
      <w:pPr>
        <w:rPr>
          <w:sz w:val="24"/>
          <w:szCs w:val="24"/>
        </w:rPr>
      </w:pPr>
      <w:r>
        <w:rPr>
          <w:sz w:val="24"/>
          <w:szCs w:val="24"/>
        </w:rPr>
        <w:t xml:space="preserve">5. Arian </w:t>
      </w:r>
      <w:proofErr w:type="spellStart"/>
      <w:r>
        <w:rPr>
          <w:sz w:val="24"/>
          <w:szCs w:val="24"/>
        </w:rPr>
        <w:t>Nowbahari</w:t>
      </w:r>
      <w:proofErr w:type="spellEnd"/>
      <w:r>
        <w:rPr>
          <w:sz w:val="24"/>
          <w:szCs w:val="24"/>
        </w:rPr>
        <w:t xml:space="preserve">, </w:t>
      </w:r>
      <w:proofErr w:type="spellStart"/>
      <w:r>
        <w:rPr>
          <w:sz w:val="24"/>
          <w:szCs w:val="24"/>
        </w:rPr>
        <w:t>Avisek</w:t>
      </w:r>
      <w:proofErr w:type="spellEnd"/>
      <w:r>
        <w:rPr>
          <w:sz w:val="24"/>
          <w:szCs w:val="24"/>
        </w:rPr>
        <w:t xml:space="preserve"> Roy and Luca Marchetti; </w:t>
      </w:r>
      <w:proofErr w:type="spellStart"/>
      <w:r>
        <w:rPr>
          <w:sz w:val="24"/>
          <w:szCs w:val="24"/>
        </w:rPr>
        <w:t>Junctionless</w:t>
      </w:r>
      <w:proofErr w:type="spellEnd"/>
      <w:r>
        <w:rPr>
          <w:sz w:val="24"/>
          <w:szCs w:val="24"/>
        </w:rPr>
        <w:t xml:space="preserve"> Transistors: State-of-the-Art; Electronics 2020, 9(7), 1174.</w:t>
      </w:r>
    </w:p>
    <w:p w14:paraId="0AE61B06" w14:textId="77777777" w:rsidR="007B3880" w:rsidRDefault="007B3880">
      <w:pPr>
        <w:rPr>
          <w:sz w:val="24"/>
          <w:szCs w:val="24"/>
        </w:rPr>
      </w:pPr>
    </w:p>
    <w:p w14:paraId="38A7619D" w14:textId="77777777" w:rsidR="007B3880" w:rsidRDefault="00451D22">
      <w:pPr>
        <w:rPr>
          <w:sz w:val="24"/>
          <w:szCs w:val="24"/>
        </w:rPr>
      </w:pPr>
      <w:r>
        <w:rPr>
          <w:sz w:val="24"/>
          <w:szCs w:val="24"/>
        </w:rPr>
        <w:t>6. Shamshad Khan, Mu. Naushad , Adel Al-Gheethi; Engineered nanoparticles for removal of pollutants from wastewater; Journal of Environmental Chemical Engineering Volume 9, Issue 5, October 2021, 106160.</w:t>
      </w:r>
    </w:p>
    <w:p w14:paraId="085892DD" w14:textId="77777777" w:rsidR="007B3880" w:rsidRDefault="007B3880">
      <w:pPr>
        <w:rPr>
          <w:sz w:val="24"/>
          <w:szCs w:val="24"/>
        </w:rPr>
      </w:pPr>
    </w:p>
    <w:p w14:paraId="4906DF0F" w14:textId="77777777" w:rsidR="007B3880" w:rsidRDefault="00451D22">
      <w:pPr>
        <w:rPr>
          <w:sz w:val="24"/>
          <w:szCs w:val="24"/>
        </w:rPr>
      </w:pPr>
      <w:r>
        <w:rPr>
          <w:sz w:val="24"/>
          <w:szCs w:val="24"/>
        </w:rPr>
        <w:t xml:space="preserve">7. Mohsen </w:t>
      </w:r>
      <w:proofErr w:type="spellStart"/>
      <w:r>
        <w:rPr>
          <w:sz w:val="24"/>
          <w:szCs w:val="24"/>
        </w:rPr>
        <w:t>Ghorbian</w:t>
      </w:r>
      <w:proofErr w:type="spellEnd"/>
      <w:r>
        <w:rPr>
          <w:sz w:val="24"/>
          <w:szCs w:val="24"/>
        </w:rPr>
        <w:t xml:space="preserve">, Mostafa </w:t>
      </w:r>
      <w:proofErr w:type="spellStart"/>
      <w:r>
        <w:rPr>
          <w:sz w:val="24"/>
          <w:szCs w:val="24"/>
        </w:rPr>
        <w:t>Ghobaei</w:t>
      </w:r>
      <w:proofErr w:type="spellEnd"/>
      <w:r>
        <w:rPr>
          <w:sz w:val="24"/>
          <w:szCs w:val="24"/>
        </w:rPr>
        <w:t>-Arani ; Sensing and Bio-Sensing Research Volume 47, February 2025, 100740.</w:t>
      </w:r>
    </w:p>
    <w:p w14:paraId="27A813D3" w14:textId="77777777" w:rsidR="007B3880" w:rsidRDefault="007B3880">
      <w:pPr>
        <w:rPr>
          <w:sz w:val="24"/>
          <w:szCs w:val="24"/>
        </w:rPr>
      </w:pPr>
    </w:p>
    <w:p w14:paraId="760D432A" w14:textId="77777777" w:rsidR="007B3880" w:rsidRDefault="00451D22">
      <w:pPr>
        <w:rPr>
          <w:sz w:val="24"/>
          <w:szCs w:val="24"/>
        </w:rPr>
      </w:pPr>
      <w:r>
        <w:rPr>
          <w:sz w:val="24"/>
          <w:szCs w:val="24"/>
        </w:rPr>
        <w:t>8. R. Nagarajan, “Nanoparticles: Building Blocks for Nanotechnology,” in Nanoparticles: Synthesis, Stabilization, Passivation, and Functionalization, American Chemical Society, 2008, pp. 2-14.</w:t>
      </w:r>
    </w:p>
    <w:p w14:paraId="75D6A754" w14:textId="77777777" w:rsidR="007B3880" w:rsidRDefault="007B3880">
      <w:pPr>
        <w:rPr>
          <w:sz w:val="24"/>
          <w:szCs w:val="24"/>
        </w:rPr>
      </w:pPr>
    </w:p>
    <w:p w14:paraId="46DE3222" w14:textId="77777777" w:rsidR="007B3880" w:rsidRDefault="00451D22">
      <w:pPr>
        <w:rPr>
          <w:sz w:val="24"/>
          <w:szCs w:val="24"/>
        </w:rPr>
      </w:pPr>
      <w:r>
        <w:rPr>
          <w:sz w:val="24"/>
          <w:szCs w:val="24"/>
        </w:rPr>
        <w:t>9. Luka Noc, Ivan Jerman, in Solar Energy Materials and Solar Cells, 2022, 238:111625.</w:t>
      </w:r>
    </w:p>
    <w:p w14:paraId="55361C7D" w14:textId="77777777" w:rsidR="007B3880" w:rsidRDefault="007B3880">
      <w:pPr>
        <w:rPr>
          <w:sz w:val="24"/>
          <w:szCs w:val="24"/>
        </w:rPr>
      </w:pPr>
    </w:p>
    <w:p w14:paraId="17EFD4F5" w14:textId="77777777" w:rsidR="007B3880" w:rsidRDefault="00451D22">
      <w:pPr>
        <w:rPr>
          <w:sz w:val="24"/>
          <w:szCs w:val="24"/>
        </w:rPr>
      </w:pPr>
      <w:r>
        <w:rPr>
          <w:sz w:val="24"/>
          <w:szCs w:val="24"/>
        </w:rPr>
        <w:t>10. Y.-L. Liu, H.-F. Yang, Y. Yang, Z.-M. Liu, G.-L. Shen, R.-Q. Yu, Thin Solid Films 497, 355 (2006).</w:t>
      </w:r>
    </w:p>
    <w:p w14:paraId="66C983E8" w14:textId="77777777" w:rsidR="007B3880" w:rsidRDefault="007B3880">
      <w:pPr>
        <w:rPr>
          <w:sz w:val="24"/>
          <w:szCs w:val="24"/>
        </w:rPr>
      </w:pPr>
    </w:p>
    <w:p w14:paraId="5BD6515E" w14:textId="77777777" w:rsidR="007B3880" w:rsidRDefault="00451D22">
      <w:pPr>
        <w:rPr>
          <w:sz w:val="24"/>
          <w:szCs w:val="24"/>
        </w:rPr>
      </w:pPr>
      <w:r>
        <w:rPr>
          <w:sz w:val="24"/>
          <w:szCs w:val="24"/>
        </w:rPr>
        <w:t>11. Aditi Saikia and Niranjan Karak:  Biodegradable and biocompatible  polymer  nanocomposites, 2023,  Pages 1-34.</w:t>
      </w:r>
    </w:p>
    <w:p w14:paraId="47FC672D" w14:textId="77777777" w:rsidR="007B3880" w:rsidRDefault="00451D22">
      <w:pPr>
        <w:pStyle w:val="Heading1"/>
      </w:pPr>
      <w:bookmarkStart w:id="282" w:name="_heading=h.r4ng1m20z0q9" w:colFirst="0" w:colLast="0"/>
      <w:bookmarkEnd w:id="282"/>
      <w:r>
        <w:t xml:space="preserve"> Climate change : A Global Problem </w:t>
      </w:r>
    </w:p>
    <w:p w14:paraId="390F15FF" w14:textId="77777777" w:rsidR="007B3880" w:rsidRDefault="00451D22">
      <w:pPr>
        <w:rPr>
          <w:sz w:val="24"/>
          <w:szCs w:val="24"/>
        </w:rPr>
      </w:pPr>
      <w:r>
        <w:rPr>
          <w:sz w:val="24"/>
          <w:szCs w:val="24"/>
        </w:rPr>
        <w:t>1.  S. Naithani</w:t>
      </w:r>
    </w:p>
    <w:p w14:paraId="12CB99A7" w14:textId="77777777" w:rsidR="007B3880" w:rsidRDefault="00451D22">
      <w:pPr>
        <w:rPr>
          <w:sz w:val="24"/>
          <w:szCs w:val="24"/>
        </w:rPr>
      </w:pPr>
      <w:r>
        <w:rPr>
          <w:sz w:val="24"/>
          <w:szCs w:val="24"/>
        </w:rPr>
        <w:t>Plants and global climate change: a need for sustainable agriculture</w:t>
      </w:r>
    </w:p>
    <w:p w14:paraId="27D2501F" w14:textId="77777777" w:rsidR="007B3880" w:rsidRDefault="00451D22">
      <w:pPr>
        <w:rPr>
          <w:sz w:val="24"/>
          <w:szCs w:val="24"/>
        </w:rPr>
      </w:pPr>
      <w:r>
        <w:rPr>
          <w:sz w:val="24"/>
          <w:szCs w:val="24"/>
        </w:rPr>
        <w:t>Curr. Plant Biol., 6 (2016), p. 1</w:t>
      </w:r>
    </w:p>
    <w:p w14:paraId="4A586E6F" w14:textId="77777777" w:rsidR="007B3880" w:rsidRDefault="007B3880">
      <w:pPr>
        <w:rPr>
          <w:sz w:val="24"/>
          <w:szCs w:val="24"/>
        </w:rPr>
      </w:pPr>
    </w:p>
    <w:p w14:paraId="3D916281" w14:textId="77777777" w:rsidR="007B3880" w:rsidRDefault="00451D22">
      <w:pPr>
        <w:rPr>
          <w:sz w:val="24"/>
          <w:szCs w:val="24"/>
        </w:rPr>
      </w:pPr>
      <w:r>
        <w:rPr>
          <w:sz w:val="24"/>
          <w:szCs w:val="24"/>
        </w:rPr>
        <w:t xml:space="preserve">2. A.C. Velásquez, C.D.M. </w:t>
      </w:r>
      <w:proofErr w:type="spellStart"/>
      <w:r>
        <w:rPr>
          <w:sz w:val="24"/>
          <w:szCs w:val="24"/>
        </w:rPr>
        <w:t>Castroverde</w:t>
      </w:r>
      <w:proofErr w:type="spellEnd"/>
      <w:r>
        <w:rPr>
          <w:sz w:val="24"/>
          <w:szCs w:val="24"/>
        </w:rPr>
        <w:t>, S.Y. He</w:t>
      </w:r>
    </w:p>
    <w:p w14:paraId="0D7CC1F6" w14:textId="77777777" w:rsidR="007B3880" w:rsidRDefault="00451D22">
      <w:pPr>
        <w:rPr>
          <w:sz w:val="24"/>
          <w:szCs w:val="24"/>
        </w:rPr>
      </w:pPr>
      <w:r>
        <w:rPr>
          <w:sz w:val="24"/>
          <w:szCs w:val="24"/>
        </w:rPr>
        <w:t>Plant pathogen warfare under changing climate conditions</w:t>
      </w:r>
    </w:p>
    <w:p w14:paraId="0629BEB5" w14:textId="77777777" w:rsidR="007B3880" w:rsidRDefault="007B3880">
      <w:pPr>
        <w:rPr>
          <w:sz w:val="24"/>
          <w:szCs w:val="24"/>
        </w:rPr>
      </w:pPr>
    </w:p>
    <w:p w14:paraId="0A85CC0C" w14:textId="77777777" w:rsidR="007B3880" w:rsidRDefault="00451D22">
      <w:pPr>
        <w:rPr>
          <w:sz w:val="24"/>
          <w:szCs w:val="24"/>
        </w:rPr>
      </w:pPr>
      <w:r>
        <w:rPr>
          <w:sz w:val="24"/>
          <w:szCs w:val="24"/>
        </w:rPr>
        <w:t xml:space="preserve">3. United Nations Environment </w:t>
      </w:r>
      <w:proofErr w:type="spellStart"/>
      <w:r>
        <w:rPr>
          <w:sz w:val="24"/>
          <w:szCs w:val="24"/>
        </w:rPr>
        <w:t>Programme</w:t>
      </w:r>
      <w:proofErr w:type="spellEnd"/>
      <w:r>
        <w:rPr>
          <w:sz w:val="24"/>
          <w:szCs w:val="24"/>
        </w:rPr>
        <w:t xml:space="preserve"> (UNEP). Emissions Gap Report (2023).</w:t>
      </w:r>
    </w:p>
    <w:p w14:paraId="49F194DE" w14:textId="77777777" w:rsidR="007B3880" w:rsidRDefault="007B3880">
      <w:pPr>
        <w:rPr>
          <w:sz w:val="24"/>
          <w:szCs w:val="24"/>
        </w:rPr>
      </w:pPr>
    </w:p>
    <w:p w14:paraId="53E8DE71" w14:textId="77777777" w:rsidR="007B3880" w:rsidRDefault="00451D22">
      <w:pPr>
        <w:rPr>
          <w:sz w:val="24"/>
          <w:szCs w:val="24"/>
        </w:rPr>
      </w:pPr>
      <w:r>
        <w:rPr>
          <w:sz w:val="24"/>
          <w:szCs w:val="24"/>
        </w:rPr>
        <w:t>4. World Meteorological Organization (WMO). State of the Global Climate 2023 Report.</w:t>
      </w:r>
    </w:p>
    <w:p w14:paraId="27AA6E11" w14:textId="77777777" w:rsidR="007B3880" w:rsidRDefault="007B3880">
      <w:pPr>
        <w:rPr>
          <w:sz w:val="24"/>
          <w:szCs w:val="24"/>
        </w:rPr>
      </w:pPr>
    </w:p>
    <w:p w14:paraId="504D53EC" w14:textId="77777777" w:rsidR="007B3880" w:rsidRDefault="00451D22">
      <w:pPr>
        <w:rPr>
          <w:sz w:val="24"/>
          <w:szCs w:val="24"/>
        </w:rPr>
      </w:pPr>
      <w:r>
        <w:rPr>
          <w:sz w:val="24"/>
          <w:szCs w:val="24"/>
        </w:rPr>
        <w:lastRenderedPageBreak/>
        <w:t>5. NASA – Climate Change and Global Warming</w:t>
      </w:r>
    </w:p>
    <w:p w14:paraId="41996518" w14:textId="77777777" w:rsidR="007B3880" w:rsidRDefault="00451D22">
      <w:pPr>
        <w:rPr>
          <w:sz w:val="24"/>
          <w:szCs w:val="24"/>
        </w:rPr>
      </w:pPr>
      <w:r>
        <w:rPr>
          <w:sz w:val="24"/>
          <w:szCs w:val="24"/>
        </w:rPr>
        <w:t xml:space="preserve">Website: </w:t>
      </w:r>
      <w:r>
        <w:rPr>
          <w:sz w:val="24"/>
          <w:szCs w:val="24"/>
        </w:rPr>
        <w:t>https://climate.nasa.gov</w:t>
      </w:r>
    </w:p>
    <w:p w14:paraId="34C813D3" w14:textId="77777777" w:rsidR="007B3880" w:rsidRDefault="007B3880">
      <w:pPr>
        <w:rPr>
          <w:sz w:val="24"/>
          <w:szCs w:val="24"/>
        </w:rPr>
      </w:pPr>
    </w:p>
    <w:p w14:paraId="7AAD51C7" w14:textId="77777777" w:rsidR="007B3880" w:rsidRDefault="00451D22">
      <w:pPr>
        <w:rPr>
          <w:sz w:val="24"/>
          <w:szCs w:val="24"/>
        </w:rPr>
      </w:pPr>
      <w:r>
        <w:rPr>
          <w:sz w:val="24"/>
          <w:szCs w:val="24"/>
        </w:rPr>
        <w:t>6. NOAA – Climate.gov</w:t>
      </w:r>
    </w:p>
    <w:p w14:paraId="66272E1C" w14:textId="77777777" w:rsidR="007B3880" w:rsidRDefault="00451D22">
      <w:pPr>
        <w:rPr>
          <w:sz w:val="24"/>
          <w:szCs w:val="24"/>
        </w:rPr>
      </w:pPr>
      <w:r>
        <w:rPr>
          <w:sz w:val="24"/>
          <w:szCs w:val="24"/>
        </w:rPr>
        <w:t>Website: https://www.climate.gov</w:t>
      </w:r>
    </w:p>
    <w:p w14:paraId="0820DAE4" w14:textId="77777777" w:rsidR="007B3880" w:rsidRDefault="007B3880">
      <w:pPr>
        <w:rPr>
          <w:sz w:val="24"/>
          <w:szCs w:val="24"/>
        </w:rPr>
      </w:pPr>
    </w:p>
    <w:p w14:paraId="6F7A13D3" w14:textId="77777777" w:rsidR="007B3880" w:rsidRDefault="00451D22">
      <w:pPr>
        <w:rPr>
          <w:sz w:val="24"/>
          <w:szCs w:val="24"/>
        </w:rPr>
      </w:pPr>
      <w:r>
        <w:rPr>
          <w:sz w:val="24"/>
          <w:szCs w:val="24"/>
        </w:rPr>
        <w:t>. TERI (The Energy and Resources Institute). Climate Change and India: A 4x4 Assessment (2010).</w:t>
      </w:r>
    </w:p>
    <w:p w14:paraId="39576BEE" w14:textId="77777777" w:rsidR="007B3880" w:rsidRDefault="007B3880">
      <w:pPr>
        <w:rPr>
          <w:sz w:val="24"/>
          <w:szCs w:val="24"/>
        </w:rPr>
      </w:pPr>
    </w:p>
    <w:p w14:paraId="69D4610D" w14:textId="77777777" w:rsidR="007B3880" w:rsidRDefault="00451D22">
      <w:pPr>
        <w:rPr>
          <w:sz w:val="24"/>
          <w:szCs w:val="24"/>
        </w:rPr>
      </w:pPr>
      <w:r>
        <w:rPr>
          <w:sz w:val="24"/>
          <w:szCs w:val="24"/>
        </w:rPr>
        <w:t>6. Ministry of Environment, Forest and Climate Change (</w:t>
      </w:r>
      <w:proofErr w:type="spellStart"/>
      <w:r>
        <w:rPr>
          <w:sz w:val="24"/>
          <w:szCs w:val="24"/>
        </w:rPr>
        <w:t>MoEFCC</w:t>
      </w:r>
      <w:proofErr w:type="spellEnd"/>
      <w:r>
        <w:rPr>
          <w:sz w:val="24"/>
          <w:szCs w:val="24"/>
        </w:rPr>
        <w:t>), India. India: Third Biennial Update Report to the UNFCCC (2021).</w:t>
      </w:r>
    </w:p>
    <w:p w14:paraId="139C1687" w14:textId="77777777" w:rsidR="007B3880" w:rsidRDefault="007B3880">
      <w:pPr>
        <w:rPr>
          <w:sz w:val="24"/>
          <w:szCs w:val="24"/>
        </w:rPr>
      </w:pPr>
    </w:p>
    <w:p w14:paraId="6618F49C" w14:textId="77777777" w:rsidR="007B3880" w:rsidRDefault="00451D22">
      <w:pPr>
        <w:rPr>
          <w:sz w:val="24"/>
          <w:szCs w:val="24"/>
        </w:rPr>
      </w:pPr>
      <w:r>
        <w:rPr>
          <w:sz w:val="24"/>
          <w:szCs w:val="24"/>
        </w:rPr>
        <w:t xml:space="preserve">7.  </w:t>
      </w:r>
      <w:proofErr w:type="spellStart"/>
      <w:r>
        <w:rPr>
          <w:sz w:val="24"/>
          <w:szCs w:val="24"/>
        </w:rPr>
        <w:t>MoEFCC</w:t>
      </w:r>
      <w:proofErr w:type="spellEnd"/>
      <w:r>
        <w:rPr>
          <w:sz w:val="24"/>
          <w:szCs w:val="24"/>
        </w:rPr>
        <w:t xml:space="preserve"> (2008). National Action Plan on Climate Change (NAPCC).</w:t>
      </w:r>
    </w:p>
    <w:p w14:paraId="666CEE05" w14:textId="77777777" w:rsidR="007B3880" w:rsidRDefault="007B3880">
      <w:pPr>
        <w:rPr>
          <w:sz w:val="24"/>
          <w:szCs w:val="24"/>
        </w:rPr>
      </w:pPr>
    </w:p>
    <w:p w14:paraId="7BF41E7D" w14:textId="77777777" w:rsidR="007B3880" w:rsidRDefault="00451D22">
      <w:pPr>
        <w:rPr>
          <w:sz w:val="24"/>
          <w:szCs w:val="24"/>
        </w:rPr>
      </w:pPr>
      <w:r>
        <w:rPr>
          <w:sz w:val="24"/>
          <w:szCs w:val="24"/>
        </w:rPr>
        <w:t>8. Indian Institute of Tropical Meteorology (IITM), Pune.</w:t>
      </w:r>
    </w:p>
    <w:p w14:paraId="5F429818" w14:textId="77777777" w:rsidR="007B3880" w:rsidRDefault="00451D22">
      <w:pPr>
        <w:rPr>
          <w:sz w:val="24"/>
          <w:szCs w:val="24"/>
        </w:rPr>
      </w:pPr>
      <w:r>
        <w:rPr>
          <w:sz w:val="24"/>
          <w:szCs w:val="24"/>
        </w:rPr>
        <w:t>Regular climate modelling and monsoon variability studies.</w:t>
      </w:r>
    </w:p>
    <w:p w14:paraId="18D1C622" w14:textId="77777777" w:rsidR="007B3880" w:rsidRDefault="007B3880">
      <w:pPr>
        <w:rPr>
          <w:sz w:val="24"/>
          <w:szCs w:val="24"/>
        </w:rPr>
      </w:pPr>
    </w:p>
    <w:p w14:paraId="42AAD208" w14:textId="77777777" w:rsidR="007B3880" w:rsidRDefault="00451D22">
      <w:pPr>
        <w:rPr>
          <w:sz w:val="24"/>
          <w:szCs w:val="24"/>
        </w:rPr>
      </w:pPr>
      <w:r>
        <w:rPr>
          <w:sz w:val="24"/>
          <w:szCs w:val="24"/>
        </w:rPr>
        <w:t>9.https://www.metoffice.gov.uk/weather/climate-change/effects-of-climate-change</w:t>
      </w:r>
    </w:p>
    <w:p w14:paraId="2E4841EB" w14:textId="77777777" w:rsidR="007B3880" w:rsidRDefault="007B3880">
      <w:pPr>
        <w:rPr>
          <w:sz w:val="24"/>
          <w:szCs w:val="24"/>
        </w:rPr>
      </w:pPr>
    </w:p>
    <w:p w14:paraId="25159303" w14:textId="77777777" w:rsidR="007B3880" w:rsidRDefault="00451D22">
      <w:pPr>
        <w:rPr>
          <w:sz w:val="24"/>
          <w:szCs w:val="24"/>
        </w:rPr>
      </w:pPr>
      <w:r>
        <w:rPr>
          <w:sz w:val="24"/>
          <w:szCs w:val="24"/>
        </w:rPr>
        <w:t xml:space="preserve">10. K.S. Subramanian, V. Karthika, M. </w:t>
      </w:r>
      <w:proofErr w:type="spellStart"/>
      <w:r>
        <w:rPr>
          <w:sz w:val="24"/>
          <w:szCs w:val="24"/>
        </w:rPr>
        <w:t>Praghadeesh</w:t>
      </w:r>
      <w:proofErr w:type="spellEnd"/>
      <w:r>
        <w:rPr>
          <w:sz w:val="24"/>
          <w:szCs w:val="24"/>
        </w:rPr>
        <w:t xml:space="preserve">, A. Lakshmanan, Nanotechnology for mitigation of global warming impacts, in: V. </w:t>
      </w:r>
      <w:proofErr w:type="spellStart"/>
      <w:r>
        <w:rPr>
          <w:sz w:val="24"/>
          <w:szCs w:val="24"/>
        </w:rPr>
        <w:t>Venkatramanan</w:t>
      </w:r>
      <w:proofErr w:type="spellEnd"/>
      <w:r>
        <w:rPr>
          <w:sz w:val="24"/>
          <w:szCs w:val="24"/>
        </w:rPr>
        <w:t xml:space="preserve">, S. Shah, R. Prasad (Eds.), Global Climate Change: Resilient and Smart Agriculture, </w:t>
      </w:r>
    </w:p>
    <w:p w14:paraId="47B5AE3C" w14:textId="77777777" w:rsidR="007B3880" w:rsidRDefault="00451D22">
      <w:pPr>
        <w:rPr>
          <w:sz w:val="24"/>
          <w:szCs w:val="24"/>
        </w:rPr>
      </w:pPr>
      <w:r>
        <w:rPr>
          <w:sz w:val="24"/>
          <w:szCs w:val="24"/>
        </w:rPr>
        <w:t>Springer, Singapore, 2020, pp. 315–336.</w:t>
      </w:r>
    </w:p>
    <w:p w14:paraId="1FEA0CF7" w14:textId="77777777" w:rsidR="007B3880" w:rsidRDefault="00451D22">
      <w:pPr>
        <w:pStyle w:val="Heading1"/>
      </w:pPr>
      <w:bookmarkStart w:id="283" w:name="_heading=h.1nm3gmu5wwzo" w:colFirst="0" w:colLast="0"/>
      <w:bookmarkEnd w:id="283"/>
      <w:r>
        <w:t>Mitigating of climate change with Nanotechnology</w:t>
      </w:r>
    </w:p>
    <w:p w14:paraId="7100190C" w14:textId="77777777" w:rsidR="007B3880" w:rsidRDefault="00451D22">
      <w:pPr>
        <w:rPr>
          <w:sz w:val="24"/>
          <w:szCs w:val="24"/>
        </w:rPr>
      </w:pPr>
      <w:r>
        <w:rPr>
          <w:sz w:val="24"/>
          <w:szCs w:val="24"/>
        </w:rPr>
        <w:t xml:space="preserve">1.  M.H. </w:t>
      </w:r>
      <w:proofErr w:type="spellStart"/>
      <w:r>
        <w:rPr>
          <w:sz w:val="24"/>
          <w:szCs w:val="24"/>
        </w:rPr>
        <w:t>Fulekar</w:t>
      </w:r>
      <w:proofErr w:type="spellEnd"/>
      <w:r>
        <w:rPr>
          <w:sz w:val="24"/>
          <w:szCs w:val="24"/>
        </w:rPr>
        <w:t xml:space="preserve">, B. Pathak, R.K. Kale, Nanotechnology: perspective for environmental sustainability, in: M. </w:t>
      </w:r>
      <w:proofErr w:type="spellStart"/>
      <w:r>
        <w:rPr>
          <w:sz w:val="24"/>
          <w:szCs w:val="24"/>
        </w:rPr>
        <w:t>Fulekar</w:t>
      </w:r>
      <w:proofErr w:type="spellEnd"/>
      <w:r>
        <w:rPr>
          <w:sz w:val="24"/>
          <w:szCs w:val="24"/>
        </w:rPr>
        <w:t xml:space="preserve">, B. Pathak, R. Kale (Eds.), Environment and Sustainable Development, Springer, New Delhi, 2014, pp. 87–114. </w:t>
      </w:r>
    </w:p>
    <w:p w14:paraId="2BCDDFD7" w14:textId="77777777" w:rsidR="007B3880" w:rsidRDefault="007B3880">
      <w:pPr>
        <w:rPr>
          <w:sz w:val="24"/>
          <w:szCs w:val="24"/>
        </w:rPr>
      </w:pPr>
    </w:p>
    <w:p w14:paraId="141105F6" w14:textId="77777777" w:rsidR="007B3880" w:rsidRDefault="00451D22">
      <w:pPr>
        <w:rPr>
          <w:sz w:val="24"/>
          <w:szCs w:val="24"/>
        </w:rPr>
      </w:pPr>
      <w:r>
        <w:rPr>
          <w:sz w:val="24"/>
          <w:szCs w:val="24"/>
        </w:rPr>
        <w:t xml:space="preserve"> 2.  X.L. Qu, J. Brame, Q. Li, J.J.P. Alvarez, Nanotechnology for a safe and sustainable water supply: enabling integrated water treatment and reuse, Acc. Chem. Res. 46 (3) (2013), 834e843.</w:t>
      </w:r>
    </w:p>
    <w:p w14:paraId="6C1E7373" w14:textId="77777777" w:rsidR="007B3880" w:rsidRDefault="007B3880">
      <w:pPr>
        <w:rPr>
          <w:sz w:val="24"/>
          <w:szCs w:val="24"/>
        </w:rPr>
      </w:pPr>
    </w:p>
    <w:p w14:paraId="673FEEBF" w14:textId="77777777" w:rsidR="007B3880" w:rsidRDefault="00451D22">
      <w:pPr>
        <w:rPr>
          <w:sz w:val="24"/>
          <w:szCs w:val="24"/>
        </w:rPr>
      </w:pPr>
      <w:r>
        <w:rPr>
          <w:sz w:val="24"/>
          <w:szCs w:val="24"/>
        </w:rPr>
        <w:t xml:space="preserve">3.  N. </w:t>
      </w:r>
      <w:proofErr w:type="spellStart"/>
      <w:r>
        <w:rPr>
          <w:sz w:val="24"/>
          <w:szCs w:val="24"/>
        </w:rPr>
        <w:t>Chausali</w:t>
      </w:r>
      <w:proofErr w:type="spellEnd"/>
      <w:r>
        <w:rPr>
          <w:sz w:val="24"/>
          <w:szCs w:val="24"/>
        </w:rPr>
        <w:t xml:space="preserve">, J. Saxena, R. Prasad, Recent trends in nanotechnology applications </w:t>
      </w:r>
    </w:p>
    <w:p w14:paraId="1AB70BDA" w14:textId="77777777" w:rsidR="007B3880" w:rsidRDefault="00451D22">
      <w:pPr>
        <w:rPr>
          <w:sz w:val="24"/>
          <w:szCs w:val="24"/>
        </w:rPr>
      </w:pPr>
      <w:r>
        <w:rPr>
          <w:sz w:val="24"/>
          <w:szCs w:val="24"/>
        </w:rPr>
        <w:t>of bio-based packaging, J. Agric. Food Res. 7 (2022), 100257.</w:t>
      </w:r>
    </w:p>
    <w:p w14:paraId="7B4E6456" w14:textId="77777777" w:rsidR="007B3880" w:rsidRDefault="007B3880">
      <w:pPr>
        <w:rPr>
          <w:sz w:val="24"/>
          <w:szCs w:val="24"/>
        </w:rPr>
      </w:pPr>
    </w:p>
    <w:p w14:paraId="096C35A6" w14:textId="77777777" w:rsidR="007B3880" w:rsidRDefault="00451D22">
      <w:pPr>
        <w:rPr>
          <w:sz w:val="24"/>
          <w:szCs w:val="24"/>
        </w:rPr>
      </w:pPr>
      <w:r>
        <w:rPr>
          <w:sz w:val="24"/>
          <w:szCs w:val="24"/>
        </w:rPr>
        <w:t xml:space="preserve">4.  A.S. Edelstein, Nanomaterials, in: K.J. Buschow, R.W. Cahn, M.C. Flemings, </w:t>
      </w:r>
    </w:p>
    <w:p w14:paraId="1752E544" w14:textId="77777777" w:rsidR="007B3880" w:rsidRDefault="00451D22">
      <w:pPr>
        <w:rPr>
          <w:sz w:val="24"/>
          <w:szCs w:val="24"/>
        </w:rPr>
      </w:pPr>
      <w:r>
        <w:rPr>
          <w:sz w:val="24"/>
          <w:szCs w:val="24"/>
        </w:rPr>
        <w:t xml:space="preserve">B. </w:t>
      </w:r>
      <w:proofErr w:type="spellStart"/>
      <w:r>
        <w:rPr>
          <w:sz w:val="24"/>
          <w:szCs w:val="24"/>
        </w:rPr>
        <w:t>Ilschner</w:t>
      </w:r>
      <w:proofErr w:type="spellEnd"/>
      <w:r>
        <w:rPr>
          <w:sz w:val="24"/>
          <w:szCs w:val="24"/>
        </w:rPr>
        <w:t xml:space="preserve">, E.J. Kramer, S. Mahajan (Eds.), Encyclopedia of Materials. Science </w:t>
      </w:r>
    </w:p>
    <w:p w14:paraId="623231E0" w14:textId="77777777" w:rsidR="007B3880" w:rsidRDefault="00451D22">
      <w:pPr>
        <w:rPr>
          <w:sz w:val="24"/>
          <w:szCs w:val="24"/>
        </w:rPr>
      </w:pPr>
      <w:r>
        <w:rPr>
          <w:sz w:val="24"/>
          <w:szCs w:val="24"/>
        </w:rPr>
        <w:t xml:space="preserve">and Technology, first ed., Elsevier, 2001, pp. 5916–5927. </w:t>
      </w:r>
    </w:p>
    <w:p w14:paraId="3AB045DA" w14:textId="77777777" w:rsidR="007B3880" w:rsidRDefault="007B3880">
      <w:pPr>
        <w:rPr>
          <w:sz w:val="24"/>
          <w:szCs w:val="24"/>
        </w:rPr>
      </w:pPr>
    </w:p>
    <w:p w14:paraId="1774901E" w14:textId="77777777" w:rsidR="007B3880" w:rsidRDefault="00451D22">
      <w:pPr>
        <w:rPr>
          <w:sz w:val="24"/>
          <w:szCs w:val="24"/>
        </w:rPr>
      </w:pPr>
      <w:r>
        <w:rPr>
          <w:sz w:val="24"/>
          <w:szCs w:val="24"/>
        </w:rPr>
        <w:t xml:space="preserve">5.   W.S. Khan, M. Ceylan, R. </w:t>
      </w:r>
      <w:proofErr w:type="spellStart"/>
      <w:r>
        <w:rPr>
          <w:sz w:val="24"/>
          <w:szCs w:val="24"/>
        </w:rPr>
        <w:t>Asmatulu</w:t>
      </w:r>
      <w:proofErr w:type="spellEnd"/>
      <w:r>
        <w:rPr>
          <w:sz w:val="24"/>
          <w:szCs w:val="24"/>
        </w:rPr>
        <w:t xml:space="preserve">, R. </w:t>
      </w:r>
      <w:proofErr w:type="spellStart"/>
      <w:r>
        <w:rPr>
          <w:sz w:val="24"/>
          <w:szCs w:val="24"/>
        </w:rPr>
        <w:t>Asmatulu</w:t>
      </w:r>
      <w:proofErr w:type="spellEnd"/>
      <w:r>
        <w:rPr>
          <w:sz w:val="24"/>
          <w:szCs w:val="24"/>
        </w:rPr>
        <w:t xml:space="preserve">, Effects of nanotechnology on </w:t>
      </w:r>
    </w:p>
    <w:p w14:paraId="6DC99328" w14:textId="77777777" w:rsidR="007B3880" w:rsidRDefault="00451D22">
      <w:pPr>
        <w:rPr>
          <w:sz w:val="24"/>
          <w:szCs w:val="24"/>
        </w:rPr>
      </w:pPr>
      <w:r>
        <w:rPr>
          <w:sz w:val="24"/>
          <w:szCs w:val="24"/>
        </w:rPr>
        <w:t xml:space="preserve">global warming, ASEE </w:t>
      </w:r>
      <w:proofErr w:type="spellStart"/>
      <w:r>
        <w:rPr>
          <w:sz w:val="24"/>
          <w:szCs w:val="24"/>
        </w:rPr>
        <w:t>midwest</w:t>
      </w:r>
      <w:proofErr w:type="spellEnd"/>
      <w:r>
        <w:rPr>
          <w:sz w:val="24"/>
          <w:szCs w:val="24"/>
        </w:rPr>
        <w:t xml:space="preserve"> section conference 19 (2012) 21. Rollo, MO.</w:t>
      </w:r>
    </w:p>
    <w:p w14:paraId="691F5193" w14:textId="77777777" w:rsidR="007B3880" w:rsidRDefault="007B3880">
      <w:pPr>
        <w:rPr>
          <w:sz w:val="24"/>
          <w:szCs w:val="24"/>
        </w:rPr>
      </w:pPr>
    </w:p>
    <w:p w14:paraId="718971E8" w14:textId="77777777" w:rsidR="007B3880" w:rsidRDefault="00451D22">
      <w:pPr>
        <w:rPr>
          <w:sz w:val="24"/>
          <w:szCs w:val="24"/>
        </w:rPr>
      </w:pPr>
      <w:r>
        <w:rPr>
          <w:sz w:val="24"/>
          <w:szCs w:val="24"/>
        </w:rPr>
        <w:t xml:space="preserve">6.  H. </w:t>
      </w:r>
      <w:proofErr w:type="spellStart"/>
      <w:r>
        <w:rPr>
          <w:sz w:val="24"/>
          <w:szCs w:val="24"/>
        </w:rPr>
        <w:t>Xiaohu</w:t>
      </w:r>
      <w:proofErr w:type="spellEnd"/>
      <w:r>
        <w:rPr>
          <w:sz w:val="24"/>
          <w:szCs w:val="24"/>
        </w:rPr>
        <w:t xml:space="preserve">, X. Guozhong, L. </w:t>
      </w:r>
      <w:proofErr w:type="spellStart"/>
      <w:r>
        <w:rPr>
          <w:sz w:val="24"/>
          <w:szCs w:val="24"/>
        </w:rPr>
        <w:t>Yongfeng</w:t>
      </w:r>
      <w:proofErr w:type="spellEnd"/>
      <w:r>
        <w:rPr>
          <w:sz w:val="24"/>
          <w:szCs w:val="24"/>
        </w:rPr>
        <w:t>, N. Ekaterina, Nanomaterials for energy-</w:t>
      </w:r>
    </w:p>
    <w:p w14:paraId="40E3B4A3" w14:textId="77777777" w:rsidR="007B3880" w:rsidRDefault="00451D22">
      <w:pPr>
        <w:rPr>
          <w:sz w:val="24"/>
          <w:szCs w:val="24"/>
        </w:rPr>
      </w:pPr>
      <w:r>
        <w:rPr>
          <w:sz w:val="24"/>
          <w:szCs w:val="24"/>
        </w:rPr>
        <w:t xml:space="preserve">efficient applications, J. </w:t>
      </w:r>
      <w:proofErr w:type="spellStart"/>
      <w:r>
        <w:rPr>
          <w:sz w:val="24"/>
          <w:szCs w:val="24"/>
        </w:rPr>
        <w:t>Nanomater</w:t>
      </w:r>
      <w:proofErr w:type="spellEnd"/>
      <w:r>
        <w:rPr>
          <w:sz w:val="24"/>
          <w:szCs w:val="24"/>
        </w:rPr>
        <w:t xml:space="preserve">. (2015), 524095. Article ID. </w:t>
      </w:r>
    </w:p>
    <w:p w14:paraId="7A95A5A8" w14:textId="77777777" w:rsidR="007B3880" w:rsidRDefault="007B3880">
      <w:pPr>
        <w:rPr>
          <w:sz w:val="24"/>
          <w:szCs w:val="24"/>
        </w:rPr>
      </w:pPr>
    </w:p>
    <w:p w14:paraId="5A011311" w14:textId="77777777" w:rsidR="007B3880" w:rsidRDefault="00451D22">
      <w:pPr>
        <w:rPr>
          <w:sz w:val="24"/>
          <w:szCs w:val="24"/>
        </w:rPr>
      </w:pPr>
      <w:r>
        <w:rPr>
          <w:sz w:val="24"/>
          <w:szCs w:val="24"/>
        </w:rPr>
        <w:t xml:space="preserve">7.   P.B. Sob, A.A. </w:t>
      </w:r>
      <w:proofErr w:type="spellStart"/>
      <w:r>
        <w:rPr>
          <w:sz w:val="24"/>
          <w:szCs w:val="24"/>
        </w:rPr>
        <w:t>Alugongo</w:t>
      </w:r>
      <w:proofErr w:type="spellEnd"/>
      <w:r>
        <w:rPr>
          <w:sz w:val="24"/>
          <w:szCs w:val="24"/>
        </w:rPr>
        <w:t xml:space="preserve">, T.B. </w:t>
      </w:r>
      <w:proofErr w:type="spellStart"/>
      <w:r>
        <w:rPr>
          <w:sz w:val="24"/>
          <w:szCs w:val="24"/>
        </w:rPr>
        <w:t>Tengen</w:t>
      </w:r>
      <w:proofErr w:type="spellEnd"/>
      <w:r>
        <w:rPr>
          <w:sz w:val="24"/>
          <w:szCs w:val="24"/>
        </w:rPr>
        <w:t xml:space="preserve">, Modelling Strain Rate Sensitive </w:t>
      </w:r>
    </w:p>
    <w:p w14:paraId="764568E3" w14:textId="77777777" w:rsidR="007B3880" w:rsidRDefault="00451D22">
      <w:pPr>
        <w:rPr>
          <w:sz w:val="24"/>
          <w:szCs w:val="24"/>
        </w:rPr>
      </w:pPr>
      <w:r>
        <w:rPr>
          <w:sz w:val="24"/>
          <w:szCs w:val="24"/>
        </w:rPr>
        <w:t xml:space="preserve">Nanomaterials’ Mechanical Properties: </w:t>
      </w:r>
      <w:proofErr w:type="gramStart"/>
      <w:r>
        <w:rPr>
          <w:sz w:val="24"/>
          <w:szCs w:val="24"/>
        </w:rPr>
        <w:t>the</w:t>
      </w:r>
      <w:proofErr w:type="gramEnd"/>
      <w:r>
        <w:rPr>
          <w:sz w:val="24"/>
          <w:szCs w:val="24"/>
        </w:rPr>
        <w:t xml:space="preserve"> Effect of Varying Definitions, M. Tech. </w:t>
      </w:r>
    </w:p>
    <w:p w14:paraId="5FD5B404" w14:textId="77777777" w:rsidR="007B3880" w:rsidRDefault="00451D22">
      <w:pPr>
        <w:rPr>
          <w:sz w:val="24"/>
          <w:szCs w:val="24"/>
        </w:rPr>
      </w:pPr>
      <w:r>
        <w:rPr>
          <w:sz w:val="24"/>
          <w:szCs w:val="24"/>
        </w:rPr>
        <w:t xml:space="preserve">Dissertation vol. 7, Vaal University of Technology, Vanderbijlpark, 2017. Adv. </w:t>
      </w:r>
    </w:p>
    <w:p w14:paraId="2467D87E" w14:textId="77777777" w:rsidR="007B3880" w:rsidRDefault="00451D22">
      <w:pPr>
        <w:rPr>
          <w:sz w:val="24"/>
          <w:szCs w:val="24"/>
        </w:rPr>
      </w:pPr>
      <w:r>
        <w:rPr>
          <w:sz w:val="24"/>
          <w:szCs w:val="24"/>
        </w:rPr>
        <w:t>Mater. Phys. chem., 2</w:t>
      </w:r>
    </w:p>
    <w:p w14:paraId="3EE927D9" w14:textId="77777777" w:rsidR="007B3880" w:rsidRDefault="007B3880">
      <w:pPr>
        <w:rPr>
          <w:sz w:val="24"/>
          <w:szCs w:val="24"/>
        </w:rPr>
      </w:pPr>
    </w:p>
    <w:p w14:paraId="11AA9404" w14:textId="77777777" w:rsidR="007B3880" w:rsidRDefault="00451D22">
      <w:pPr>
        <w:rPr>
          <w:sz w:val="24"/>
          <w:szCs w:val="24"/>
        </w:rPr>
      </w:pPr>
      <w:r>
        <w:rPr>
          <w:sz w:val="24"/>
          <w:szCs w:val="24"/>
        </w:rPr>
        <w:t xml:space="preserve">8. V.V. Leo, B.P. Singh, Prospectus of nanotechnology in bioethanol productions, in: </w:t>
      </w:r>
    </w:p>
    <w:p w14:paraId="57FD0B4F" w14:textId="77777777" w:rsidR="007B3880" w:rsidRDefault="00451D22">
      <w:pPr>
        <w:rPr>
          <w:sz w:val="24"/>
          <w:szCs w:val="24"/>
        </w:rPr>
      </w:pPr>
      <w:r>
        <w:rPr>
          <w:sz w:val="24"/>
          <w:szCs w:val="24"/>
        </w:rPr>
        <w:t xml:space="preserve">N. Srivastava, M. Srivastava, H. Pandey, P. Mishra, P. Ramteke (Eds.), </w:t>
      </w:r>
      <w:proofErr w:type="spellStart"/>
      <w:r>
        <w:rPr>
          <w:sz w:val="24"/>
          <w:szCs w:val="24"/>
        </w:rPr>
        <w:t>Greeen</w:t>
      </w:r>
      <w:proofErr w:type="spellEnd"/>
      <w:r>
        <w:rPr>
          <w:sz w:val="24"/>
          <w:szCs w:val="24"/>
        </w:rPr>
        <w:t xml:space="preserve">. Nanotechnology for Biofuel Production. Biofuel and Biorefinery Technologies, </w:t>
      </w:r>
    </w:p>
    <w:p w14:paraId="21A7B5D6" w14:textId="77777777" w:rsidR="007B3880" w:rsidRDefault="00451D22">
      <w:pPr>
        <w:rPr>
          <w:sz w:val="24"/>
          <w:szCs w:val="24"/>
        </w:rPr>
      </w:pPr>
      <w:r>
        <w:rPr>
          <w:sz w:val="24"/>
          <w:szCs w:val="24"/>
        </w:rPr>
        <w:t>vol. 5, Springer, Cham, 2018, pp. 129–139.</w:t>
      </w:r>
    </w:p>
    <w:p w14:paraId="39F787F1" w14:textId="77777777" w:rsidR="007B3880" w:rsidRDefault="00451D22">
      <w:pPr>
        <w:rPr>
          <w:sz w:val="24"/>
          <w:szCs w:val="24"/>
        </w:rPr>
      </w:pPr>
      <w:r>
        <w:rPr>
          <w:sz w:val="24"/>
          <w:szCs w:val="24"/>
        </w:rPr>
        <w:t xml:space="preserve"> </w:t>
      </w:r>
    </w:p>
    <w:p w14:paraId="6827010A" w14:textId="77777777" w:rsidR="007B3880" w:rsidRDefault="00451D22">
      <w:pPr>
        <w:rPr>
          <w:sz w:val="24"/>
          <w:szCs w:val="24"/>
        </w:rPr>
      </w:pPr>
      <w:r>
        <w:rPr>
          <w:sz w:val="24"/>
          <w:szCs w:val="24"/>
        </w:rPr>
        <w:t xml:space="preserve">9.   M. Rai, J.C. dos Santos, M.F. Soler, P.R.F. Marcelino, L.P. </w:t>
      </w:r>
      <w:proofErr w:type="spellStart"/>
      <w:r>
        <w:rPr>
          <w:sz w:val="24"/>
          <w:szCs w:val="24"/>
        </w:rPr>
        <w:t>Brumano</w:t>
      </w:r>
      <w:proofErr w:type="spellEnd"/>
      <w:r>
        <w:rPr>
          <w:sz w:val="24"/>
          <w:szCs w:val="24"/>
        </w:rPr>
        <w:t xml:space="preserve">, A.P. Ingle, </w:t>
      </w:r>
    </w:p>
    <w:p w14:paraId="3B5FCA54" w14:textId="77777777" w:rsidR="007B3880" w:rsidRDefault="00451D22">
      <w:pPr>
        <w:rPr>
          <w:sz w:val="24"/>
          <w:szCs w:val="24"/>
        </w:rPr>
      </w:pPr>
      <w:r>
        <w:rPr>
          <w:sz w:val="24"/>
          <w:szCs w:val="24"/>
        </w:rPr>
        <w:t xml:space="preserve">S. Gaikwad, A. Gade, S.S. da Silva, Strategic role of nanotechnology for production of bioethanol and biodiesel, </w:t>
      </w:r>
      <w:proofErr w:type="spellStart"/>
      <w:r>
        <w:rPr>
          <w:sz w:val="24"/>
          <w:szCs w:val="24"/>
        </w:rPr>
        <w:t>Nanotechnol</w:t>
      </w:r>
      <w:proofErr w:type="spellEnd"/>
      <w:r>
        <w:rPr>
          <w:sz w:val="24"/>
          <w:szCs w:val="24"/>
        </w:rPr>
        <w:t xml:space="preserve">. Rev. 5 (2) (2016) 231–250. </w:t>
      </w:r>
    </w:p>
    <w:p w14:paraId="64E1CF5B" w14:textId="77777777" w:rsidR="007B3880" w:rsidRDefault="007B3880">
      <w:pPr>
        <w:rPr>
          <w:sz w:val="24"/>
          <w:szCs w:val="24"/>
        </w:rPr>
      </w:pPr>
    </w:p>
    <w:p w14:paraId="45DCC3E7" w14:textId="77777777" w:rsidR="007B3880" w:rsidRDefault="00451D22">
      <w:pPr>
        <w:rPr>
          <w:sz w:val="24"/>
          <w:szCs w:val="24"/>
        </w:rPr>
      </w:pPr>
      <w:r>
        <w:rPr>
          <w:sz w:val="24"/>
          <w:szCs w:val="24"/>
        </w:rPr>
        <w:t xml:space="preserve">10.  S. </w:t>
      </w:r>
      <w:proofErr w:type="spellStart"/>
      <w:r>
        <w:rPr>
          <w:sz w:val="24"/>
          <w:szCs w:val="24"/>
        </w:rPr>
        <w:t>Alayoglu</w:t>
      </w:r>
      <w:proofErr w:type="spellEnd"/>
      <w:r>
        <w:rPr>
          <w:sz w:val="24"/>
          <w:szCs w:val="24"/>
        </w:rPr>
        <w:t xml:space="preserve">, A.U. </w:t>
      </w:r>
      <w:proofErr w:type="spellStart"/>
      <w:r>
        <w:rPr>
          <w:sz w:val="24"/>
          <w:szCs w:val="24"/>
        </w:rPr>
        <w:t>Nilekar</w:t>
      </w:r>
      <w:proofErr w:type="spellEnd"/>
      <w:r>
        <w:rPr>
          <w:sz w:val="24"/>
          <w:szCs w:val="24"/>
        </w:rPr>
        <w:t xml:space="preserve">, M. </w:t>
      </w:r>
      <w:proofErr w:type="spellStart"/>
      <w:r>
        <w:rPr>
          <w:sz w:val="24"/>
          <w:szCs w:val="24"/>
        </w:rPr>
        <w:t>Mavrikakis</w:t>
      </w:r>
      <w:proofErr w:type="spellEnd"/>
      <w:r>
        <w:rPr>
          <w:sz w:val="24"/>
          <w:szCs w:val="24"/>
        </w:rPr>
        <w:t xml:space="preserve">, B. Eichhorn, Ru-Pt core-shell </w:t>
      </w:r>
    </w:p>
    <w:p w14:paraId="415459B2" w14:textId="77777777" w:rsidR="007B3880" w:rsidRDefault="00451D22">
      <w:pPr>
        <w:rPr>
          <w:sz w:val="24"/>
          <w:szCs w:val="24"/>
        </w:rPr>
      </w:pPr>
      <w:r>
        <w:rPr>
          <w:sz w:val="24"/>
          <w:szCs w:val="24"/>
        </w:rPr>
        <w:t xml:space="preserve">nanoparticles for preferential oxidation of carbon monoxide in hydrogen, Nat. Mater. 7 (4) (2008) 333. </w:t>
      </w:r>
    </w:p>
    <w:p w14:paraId="5C01E744" w14:textId="77777777" w:rsidR="007B3880" w:rsidRDefault="007B3880">
      <w:pPr>
        <w:rPr>
          <w:sz w:val="24"/>
          <w:szCs w:val="24"/>
        </w:rPr>
      </w:pPr>
    </w:p>
    <w:p w14:paraId="5012013B" w14:textId="77777777" w:rsidR="007B3880" w:rsidRDefault="00451D22">
      <w:pPr>
        <w:rPr>
          <w:sz w:val="24"/>
          <w:szCs w:val="24"/>
        </w:rPr>
      </w:pPr>
      <w:r>
        <w:rPr>
          <w:sz w:val="24"/>
          <w:szCs w:val="24"/>
        </w:rPr>
        <w:t xml:space="preserve">11.  M. </w:t>
      </w:r>
      <w:proofErr w:type="spellStart"/>
      <w:r>
        <w:rPr>
          <w:sz w:val="24"/>
          <w:szCs w:val="24"/>
        </w:rPr>
        <w:t>Oezaslan</w:t>
      </w:r>
      <w:proofErr w:type="spellEnd"/>
      <w:r>
        <w:rPr>
          <w:sz w:val="24"/>
          <w:szCs w:val="24"/>
        </w:rPr>
        <w:t xml:space="preserve">, F. </w:t>
      </w:r>
      <w:proofErr w:type="spellStart"/>
      <w:r>
        <w:rPr>
          <w:sz w:val="24"/>
          <w:szCs w:val="24"/>
        </w:rPr>
        <w:t>Hasch´e</w:t>
      </w:r>
      <w:proofErr w:type="spellEnd"/>
      <w:r>
        <w:rPr>
          <w:sz w:val="24"/>
          <w:szCs w:val="24"/>
        </w:rPr>
        <w:t xml:space="preserve">, P. Strasser, Oxygen electroreduction on PtCo3, </w:t>
      </w:r>
      <w:proofErr w:type="spellStart"/>
      <w:r>
        <w:rPr>
          <w:sz w:val="24"/>
          <w:szCs w:val="24"/>
        </w:rPr>
        <w:t>PtCo</w:t>
      </w:r>
      <w:proofErr w:type="spellEnd"/>
      <w:r>
        <w:rPr>
          <w:sz w:val="24"/>
          <w:szCs w:val="24"/>
        </w:rPr>
        <w:t xml:space="preserve"> and </w:t>
      </w:r>
    </w:p>
    <w:p w14:paraId="5DC612FE" w14:textId="77777777" w:rsidR="007B3880" w:rsidRDefault="00451D22">
      <w:pPr>
        <w:rPr>
          <w:sz w:val="24"/>
          <w:szCs w:val="24"/>
        </w:rPr>
      </w:pPr>
      <w:r>
        <w:rPr>
          <w:sz w:val="24"/>
          <w:szCs w:val="24"/>
        </w:rPr>
        <w:t xml:space="preserve">Pt3Co alloy nanoparticles for alkaline and acidic PEM fuel cells, J. </w:t>
      </w:r>
      <w:proofErr w:type="spellStart"/>
      <w:r>
        <w:rPr>
          <w:sz w:val="24"/>
          <w:szCs w:val="24"/>
        </w:rPr>
        <w:t>Electrochem</w:t>
      </w:r>
      <w:proofErr w:type="spellEnd"/>
      <w:r>
        <w:rPr>
          <w:sz w:val="24"/>
          <w:szCs w:val="24"/>
        </w:rPr>
        <w:t xml:space="preserve">. </w:t>
      </w:r>
    </w:p>
    <w:p w14:paraId="12D37CF5" w14:textId="77777777" w:rsidR="007B3880" w:rsidRDefault="00451D22">
      <w:pPr>
        <w:rPr>
          <w:sz w:val="24"/>
          <w:szCs w:val="24"/>
        </w:rPr>
      </w:pPr>
      <w:r>
        <w:rPr>
          <w:sz w:val="24"/>
          <w:szCs w:val="24"/>
        </w:rPr>
        <w:t>Soc. 159 (4) (2012) B394–B405.</w:t>
      </w:r>
    </w:p>
    <w:p w14:paraId="566D7EF2" w14:textId="77777777" w:rsidR="007B3880" w:rsidRDefault="007B3880">
      <w:pPr>
        <w:rPr>
          <w:sz w:val="24"/>
          <w:szCs w:val="24"/>
        </w:rPr>
      </w:pPr>
    </w:p>
    <w:p w14:paraId="41ABEFBE" w14:textId="77777777" w:rsidR="007B3880" w:rsidRDefault="00451D22">
      <w:pPr>
        <w:rPr>
          <w:sz w:val="24"/>
          <w:szCs w:val="24"/>
        </w:rPr>
      </w:pPr>
      <w:r>
        <w:rPr>
          <w:sz w:val="24"/>
          <w:szCs w:val="24"/>
        </w:rPr>
        <w:t xml:space="preserve">12.  P.B. Sob, A.A. </w:t>
      </w:r>
      <w:proofErr w:type="spellStart"/>
      <w:r>
        <w:rPr>
          <w:sz w:val="24"/>
          <w:szCs w:val="24"/>
        </w:rPr>
        <w:t>Alugongo</w:t>
      </w:r>
      <w:proofErr w:type="spellEnd"/>
      <w:r>
        <w:rPr>
          <w:sz w:val="24"/>
          <w:szCs w:val="24"/>
        </w:rPr>
        <w:t xml:space="preserve">, T.B. </w:t>
      </w:r>
      <w:proofErr w:type="spellStart"/>
      <w:r>
        <w:rPr>
          <w:sz w:val="24"/>
          <w:szCs w:val="24"/>
        </w:rPr>
        <w:t>Tengen</w:t>
      </w:r>
      <w:proofErr w:type="spellEnd"/>
      <w:r>
        <w:rPr>
          <w:sz w:val="24"/>
          <w:szCs w:val="24"/>
        </w:rPr>
        <w:t xml:space="preserve">, A conceptual model based on nanoscience </w:t>
      </w:r>
    </w:p>
    <w:p w14:paraId="7C192017" w14:textId="77777777" w:rsidR="007B3880" w:rsidRDefault="00451D22">
      <w:pPr>
        <w:rPr>
          <w:sz w:val="24"/>
          <w:szCs w:val="24"/>
        </w:rPr>
      </w:pPr>
      <w:r>
        <w:rPr>
          <w:sz w:val="24"/>
          <w:szCs w:val="24"/>
        </w:rPr>
        <w:t xml:space="preserve">and nanotechnology in design of smart home for energy efficiency, Int. J. Eng. </w:t>
      </w:r>
    </w:p>
    <w:p w14:paraId="6AF10AEA" w14:textId="77777777" w:rsidR="007B3880" w:rsidRDefault="00451D22">
      <w:pPr>
        <w:rPr>
          <w:sz w:val="24"/>
          <w:szCs w:val="24"/>
        </w:rPr>
      </w:pPr>
      <w:r>
        <w:rPr>
          <w:sz w:val="24"/>
          <w:szCs w:val="24"/>
        </w:rPr>
        <w:t>Res. Technol. 13 (1) (2020) 100–106.</w:t>
      </w:r>
    </w:p>
    <w:p w14:paraId="3C3C96E3" w14:textId="77777777" w:rsidR="007B3880" w:rsidRDefault="007B3880">
      <w:pPr>
        <w:rPr>
          <w:sz w:val="24"/>
          <w:szCs w:val="24"/>
        </w:rPr>
      </w:pPr>
    </w:p>
    <w:p w14:paraId="7B75613F" w14:textId="77777777" w:rsidR="007B3880" w:rsidRDefault="00451D22">
      <w:pPr>
        <w:rPr>
          <w:sz w:val="24"/>
          <w:szCs w:val="24"/>
        </w:rPr>
      </w:pPr>
      <w:r>
        <w:rPr>
          <w:sz w:val="24"/>
          <w:szCs w:val="24"/>
        </w:rPr>
        <w:t>13.  R. Jones, The future of nanotechnology, Phys. World 17 (8) (2004) 25–29.</w:t>
      </w:r>
    </w:p>
    <w:p w14:paraId="6120A578" w14:textId="77777777" w:rsidR="007B3880" w:rsidRDefault="007B3880">
      <w:pPr>
        <w:rPr>
          <w:sz w:val="24"/>
          <w:szCs w:val="24"/>
        </w:rPr>
      </w:pPr>
    </w:p>
    <w:p w14:paraId="3C78E8E6" w14:textId="77777777" w:rsidR="007B3880" w:rsidRDefault="007B3880">
      <w:pPr>
        <w:rPr>
          <w:sz w:val="24"/>
          <w:szCs w:val="24"/>
        </w:rPr>
      </w:pPr>
    </w:p>
    <w:p w14:paraId="058BA683" w14:textId="77777777" w:rsidR="007B3880" w:rsidRDefault="007B3880">
      <w:pPr>
        <w:rPr>
          <w:sz w:val="24"/>
          <w:szCs w:val="24"/>
        </w:rPr>
      </w:pPr>
    </w:p>
    <w:p w14:paraId="597F92BB" w14:textId="77777777" w:rsidR="007B3880" w:rsidRDefault="007B3880">
      <w:pPr>
        <w:rPr>
          <w:sz w:val="24"/>
          <w:szCs w:val="24"/>
        </w:rPr>
      </w:pPr>
    </w:p>
    <w:p w14:paraId="0E2CF10B" w14:textId="77777777" w:rsidR="007B3880" w:rsidRDefault="007B3880">
      <w:pPr>
        <w:rPr>
          <w:sz w:val="24"/>
          <w:szCs w:val="24"/>
        </w:rPr>
      </w:pPr>
    </w:p>
    <w:p w14:paraId="6D27F60E" w14:textId="77777777" w:rsidR="007B3880" w:rsidRDefault="007B3880">
      <w:pPr>
        <w:rPr>
          <w:sz w:val="24"/>
          <w:szCs w:val="24"/>
        </w:rPr>
      </w:pPr>
    </w:p>
    <w:p w14:paraId="311766BB" w14:textId="77777777" w:rsidR="007B3880" w:rsidRDefault="007B3880">
      <w:pPr>
        <w:rPr>
          <w:sz w:val="24"/>
          <w:szCs w:val="24"/>
        </w:rPr>
      </w:pPr>
    </w:p>
    <w:sectPr w:rsidR="007B3880">
      <w:headerReference w:type="default" r:id="rId34"/>
      <w:footerReference w:type="default" r:id="rId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E62DEB" w14:textId="77777777" w:rsidR="00C02F02" w:rsidRDefault="00C02F02">
      <w:pPr>
        <w:spacing w:line="240" w:lineRule="auto"/>
      </w:pPr>
      <w:r>
        <w:separator/>
      </w:r>
    </w:p>
  </w:endnote>
  <w:endnote w:type="continuationSeparator" w:id="0">
    <w:p w14:paraId="037128E9" w14:textId="77777777" w:rsidR="00C02F02" w:rsidRDefault="00C02F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ell MT">
    <w:charset w:val="00"/>
    <w:family w:val="roman"/>
    <w:pitch w:val="variable"/>
    <w:sig w:usb0="00000003" w:usb1="00000000" w:usb2="00000000" w:usb3="00000000" w:csb0="00000001" w:csb1="00000000"/>
    <w:embedBold r:id="rId1" w:fontKey="{916ACF78-2177-41B3-914E-F77DD98E6BC3}"/>
  </w:font>
  <w:font w:name="Amiri">
    <w:altName w:val="Arial"/>
    <w:charset w:val="00"/>
    <w:family w:val="auto"/>
    <w:pitch w:val="variable"/>
    <w:sig w:usb0="A000206F" w:usb1="82002043" w:usb2="00000008" w:usb3="00000000" w:csb0="000000D3" w:csb1="00000000"/>
  </w:font>
  <w:font w:name="Cambria">
    <w:panose1 w:val="02040503050406030204"/>
    <w:charset w:val="00"/>
    <w:family w:val="roman"/>
    <w:pitch w:val="variable"/>
    <w:sig w:usb0="E00006FF" w:usb1="420024FF" w:usb2="02000000" w:usb3="00000000" w:csb0="0000019F" w:csb1="00000000"/>
    <w:embedRegular r:id="rId2" w:fontKey="{487F68F3-422A-4DF6-9883-4FCCBCC37D70}"/>
    <w:embedBold r:id="rId3" w:fontKey="{D033C028-73A0-4358-BA6B-916708D7BA16}"/>
  </w:font>
  <w:font w:name="Georgia">
    <w:panose1 w:val="02040502050405020303"/>
    <w:charset w:val="00"/>
    <w:family w:val="roman"/>
    <w:pitch w:val="variable"/>
    <w:sig w:usb0="00000287" w:usb1="00000000" w:usb2="00000000" w:usb3="00000000" w:csb0="0000009F" w:csb1="00000000"/>
    <w:embedBold r:id="rId4" w:fontKey="{2E50790D-C032-4EB6-AC41-2EF8274B98E6}"/>
  </w:font>
  <w:font w:name="Proxima Nova">
    <w:charset w:val="00"/>
    <w:family w:val="auto"/>
    <w:pitch w:val="default"/>
    <w:embedRegular r:id="rId5" w:fontKey="{E0C6BBC5-B814-4331-9DCC-6E561D2A2E24}"/>
  </w:font>
  <w:font w:name="Fira Mono">
    <w:charset w:val="00"/>
    <w:family w:val="modern"/>
    <w:pitch w:val="fixed"/>
    <w:sig w:usb0="40000287" w:usb1="02003801" w:usb2="00000000" w:usb3="00000000" w:csb0="0000009F" w:csb1="00000000"/>
    <w:embedRegular r:id="rId6" w:fontKey="{0BD880B4-79D4-4F9C-B291-74EFC9FCFCDD}"/>
  </w:font>
  <w:font w:name="Arial Unicode MS">
    <w:altName w:val="Arial"/>
    <w:panose1 w:val="020B0604020202020204"/>
    <w:charset w:val="00"/>
    <w:family w:val="auto"/>
    <w:pitch w:val="default"/>
  </w:font>
  <w:font w:name="Comfortaa">
    <w:charset w:val="00"/>
    <w:family w:val="auto"/>
    <w:pitch w:val="default"/>
    <w:embedRegular r:id="rId7" w:fontKey="{FF209C83-5AFE-4113-BD23-858BCA9951EF}"/>
  </w:font>
  <w:font w:name="Calibri">
    <w:panose1 w:val="020F0502020204030204"/>
    <w:charset w:val="00"/>
    <w:family w:val="swiss"/>
    <w:pitch w:val="variable"/>
    <w:sig w:usb0="E4002EFF" w:usb1="C200247B" w:usb2="00000009" w:usb3="00000000" w:csb0="000001FF" w:csb1="00000000"/>
    <w:embedRegular r:id="rId8" w:fontKey="{6C0DD8EA-E986-402A-A292-D38662B4DB4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2F66B3" w14:textId="77777777" w:rsidR="007B3880" w:rsidRDefault="007B3880"/>
  <w:p w14:paraId="3C83BDB7" w14:textId="77777777" w:rsidR="007B3880" w:rsidRDefault="007B3880"/>
  <w:p w14:paraId="2511E368" w14:textId="77777777" w:rsidR="007B3880" w:rsidRDefault="007B38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1E28BE" w14:textId="77777777" w:rsidR="00C02F02" w:rsidRDefault="00C02F02">
      <w:pPr>
        <w:spacing w:line="240" w:lineRule="auto"/>
      </w:pPr>
      <w:r>
        <w:separator/>
      </w:r>
    </w:p>
  </w:footnote>
  <w:footnote w:type="continuationSeparator" w:id="0">
    <w:p w14:paraId="58225E05" w14:textId="77777777" w:rsidR="00C02F02" w:rsidRDefault="00C02F0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B1EDE" w14:textId="77777777" w:rsidR="007B3880" w:rsidRDefault="007B3880">
    <w:pPr>
      <w:spacing w:before="24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907AA3"/>
    <w:multiLevelType w:val="multilevel"/>
    <w:tmpl w:val="0890C644"/>
    <w:lvl w:ilvl="0">
      <w:start w:val="1"/>
      <w:numFmt w:val="bullet"/>
      <w:lvlText w:val="●"/>
      <w:lvlJc w:val="left"/>
      <w:pPr>
        <w:ind w:left="720" w:hanging="360"/>
      </w:pPr>
      <w:rPr>
        <w:rFonts w:ascii="Arial" w:eastAsia="Arial" w:hAnsi="Arial" w:cs="Arial"/>
        <w:b w:val="0"/>
        <w:i w:val="0"/>
        <w:smallCaps w:val="0"/>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315829"/>
    <w:multiLevelType w:val="multilevel"/>
    <w:tmpl w:val="EEF4A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B450F01"/>
    <w:multiLevelType w:val="multilevel"/>
    <w:tmpl w:val="BA5E4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BC62551"/>
    <w:multiLevelType w:val="multilevel"/>
    <w:tmpl w:val="881AD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04C4CAC"/>
    <w:multiLevelType w:val="multilevel"/>
    <w:tmpl w:val="6DDE55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5409134D"/>
    <w:multiLevelType w:val="multilevel"/>
    <w:tmpl w:val="682AB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7F145AD"/>
    <w:multiLevelType w:val="multilevel"/>
    <w:tmpl w:val="9EA23DA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E6C4C2D"/>
    <w:multiLevelType w:val="multilevel"/>
    <w:tmpl w:val="62608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FC739C3"/>
    <w:multiLevelType w:val="multilevel"/>
    <w:tmpl w:val="64E40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45332665">
    <w:abstractNumId w:val="6"/>
  </w:num>
  <w:num w:numId="2" w16cid:durableId="1652978254">
    <w:abstractNumId w:val="7"/>
  </w:num>
  <w:num w:numId="3" w16cid:durableId="833229105">
    <w:abstractNumId w:val="1"/>
  </w:num>
  <w:num w:numId="4" w16cid:durableId="1660309054">
    <w:abstractNumId w:val="2"/>
  </w:num>
  <w:num w:numId="5" w16cid:durableId="347372999">
    <w:abstractNumId w:val="4"/>
  </w:num>
  <w:num w:numId="6" w16cid:durableId="239757503">
    <w:abstractNumId w:val="0"/>
  </w:num>
  <w:num w:numId="7" w16cid:durableId="320041992">
    <w:abstractNumId w:val="8"/>
  </w:num>
  <w:num w:numId="8" w16cid:durableId="1441071510">
    <w:abstractNumId w:val="5"/>
  </w:num>
  <w:num w:numId="9" w16cid:durableId="15342294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3880"/>
    <w:rsid w:val="00194475"/>
    <w:rsid w:val="001A4EBD"/>
    <w:rsid w:val="002930D1"/>
    <w:rsid w:val="00451D22"/>
    <w:rsid w:val="0049417B"/>
    <w:rsid w:val="004A0CE4"/>
    <w:rsid w:val="004C5308"/>
    <w:rsid w:val="00773A71"/>
    <w:rsid w:val="00787037"/>
    <w:rsid w:val="007B3880"/>
    <w:rsid w:val="00850366"/>
    <w:rsid w:val="009428E2"/>
    <w:rsid w:val="009D4CE5"/>
    <w:rsid w:val="00A14528"/>
    <w:rsid w:val="00C02F02"/>
    <w:rsid w:val="00DC4543"/>
    <w:rsid w:val="00E45E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CEAF9"/>
  <w15:docId w15:val="{22488659-195E-439E-BD9E-4C9D3628E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A1452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7.jpg"/><Relationship Id="rId26" Type="http://schemas.openxmlformats.org/officeDocument/2006/relationships/image" Target="media/image15.png"/><Relationship Id="rId21" Type="http://schemas.openxmlformats.org/officeDocument/2006/relationships/image" Target="media/image10.jp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unep.org/interactive/six-sector-solution-climate-change/" TargetMode="Externa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mo.int/media/news/2020-was-one-of-three-warmest-years-record" TargetMode="External"/><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yperlink" Target="https://www.ipcc.ch/2021/08/09/ar6-wg1-20210809-pr/" TargetMode="External"/><Relationship Id="rId19" Type="http://schemas.openxmlformats.org/officeDocument/2006/relationships/image" Target="media/image8.jpg"/><Relationship Id="rId31" Type="http://schemas.openxmlformats.org/officeDocument/2006/relationships/image" Target="media/image20.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mo.int/news/media-centre/climate-change-indicators-reached-record-levels-2023-wmo" TargetMode="External"/><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6bOcAo3sbyUlEWOvMJrBPW7h/Q==">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74</Pages>
  <Words>11211</Words>
  <Characters>63907</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Sumit</dc:creator>
  <cp:lastModifiedBy>Sumit gupta</cp:lastModifiedBy>
  <cp:revision>2</cp:revision>
  <cp:lastPrinted>2025-05-03T15:45:00Z</cp:lastPrinted>
  <dcterms:created xsi:type="dcterms:W3CDTF">2025-05-03T15:48:00Z</dcterms:created>
  <dcterms:modified xsi:type="dcterms:W3CDTF">2025-05-03T15:48:00Z</dcterms:modified>
</cp:coreProperties>
</file>